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E71FEF" w14:textId="65C0E412" w:rsidR="005E17E8" w:rsidRPr="00CD195F" w:rsidRDefault="005E17E8" w:rsidP="005E17E8">
      <w:pPr>
        <w:jc w:val="center"/>
        <w:rPr>
          <w:rFonts w:ascii="Arial" w:hAnsi="Arial" w:cs="Arial"/>
          <w:b/>
          <w:bCs/>
          <w:sz w:val="52"/>
          <w:szCs w:val="52"/>
        </w:rPr>
      </w:pPr>
      <w:r w:rsidRPr="00CD195F">
        <w:rPr>
          <w:rFonts w:ascii="Arial" w:hAnsi="Arial" w:cs="Arial"/>
          <w:b/>
          <w:bCs/>
          <w:sz w:val="52"/>
          <w:szCs w:val="52"/>
        </w:rPr>
        <w:t>Технически университет – София</w:t>
      </w:r>
    </w:p>
    <w:p w14:paraId="34CF4C71" w14:textId="33FA74FC" w:rsidR="009118CB" w:rsidRPr="00CD195F" w:rsidRDefault="005E17E8" w:rsidP="005E17E8">
      <w:pPr>
        <w:jc w:val="center"/>
        <w:rPr>
          <w:rFonts w:ascii="Arial" w:hAnsi="Arial" w:cs="Arial"/>
          <w:sz w:val="32"/>
          <w:szCs w:val="32"/>
        </w:rPr>
      </w:pPr>
      <w:r w:rsidRPr="00CD195F">
        <w:rPr>
          <w:rFonts w:ascii="Arial" w:hAnsi="Arial" w:cs="Arial"/>
          <w:sz w:val="32"/>
          <w:szCs w:val="32"/>
        </w:rPr>
        <w:t>Факултет по Компютърни системи и управление</w:t>
      </w:r>
    </w:p>
    <w:p w14:paraId="2A66B759" w14:textId="74509E4E" w:rsidR="005E17E8" w:rsidRPr="00E2059E" w:rsidRDefault="005E17E8" w:rsidP="005E17E8">
      <w:pPr>
        <w:jc w:val="center"/>
      </w:pPr>
      <w:r w:rsidRPr="00E2059E">
        <w:rPr>
          <w:noProof/>
          <w:lang w:val="en-US" w:bidi="he-IL"/>
        </w:rPr>
        <w:drawing>
          <wp:inline distT="0" distB="0" distL="0" distR="0" wp14:anchorId="50E25184" wp14:editId="1593949E">
            <wp:extent cx="3019425" cy="3177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53119" cy="3213408"/>
                    </a:xfrm>
                    <a:prstGeom prst="rect">
                      <a:avLst/>
                    </a:prstGeom>
                    <a:noFill/>
                    <a:ln>
                      <a:noFill/>
                    </a:ln>
                  </pic:spPr>
                </pic:pic>
              </a:graphicData>
            </a:graphic>
          </wp:inline>
        </w:drawing>
      </w:r>
    </w:p>
    <w:p w14:paraId="53D61BA2" w14:textId="0173C0A9" w:rsidR="005E17E8" w:rsidRPr="00CD195F" w:rsidRDefault="005E17E8" w:rsidP="005E17E8">
      <w:pPr>
        <w:jc w:val="center"/>
        <w:rPr>
          <w:sz w:val="24"/>
          <w:szCs w:val="24"/>
        </w:rPr>
      </w:pPr>
    </w:p>
    <w:p w14:paraId="2B7E3D06" w14:textId="5BDE1C20" w:rsidR="00E2059E" w:rsidRPr="00CD195F" w:rsidRDefault="005E17E8" w:rsidP="00E2059E">
      <w:pPr>
        <w:jc w:val="center"/>
        <w:rPr>
          <w:rFonts w:ascii="Arial" w:hAnsi="Arial" w:cs="Arial"/>
          <w:sz w:val="56"/>
          <w:szCs w:val="56"/>
        </w:rPr>
      </w:pPr>
      <w:r w:rsidRPr="00CD195F">
        <w:rPr>
          <w:rFonts w:ascii="Arial" w:hAnsi="Arial" w:cs="Arial"/>
          <w:sz w:val="56"/>
          <w:szCs w:val="56"/>
        </w:rPr>
        <w:t xml:space="preserve">Дипломна работа </w:t>
      </w:r>
    </w:p>
    <w:p w14:paraId="47156029" w14:textId="24F7D83D" w:rsidR="005E17E8" w:rsidRPr="00CD195F" w:rsidRDefault="005E17E8" w:rsidP="005E17E8">
      <w:pPr>
        <w:jc w:val="center"/>
        <w:rPr>
          <w:rFonts w:ascii="Arial" w:hAnsi="Arial" w:cs="Arial"/>
          <w:sz w:val="44"/>
          <w:szCs w:val="44"/>
        </w:rPr>
      </w:pPr>
      <w:bookmarkStart w:id="0" w:name="_Hlk50225599"/>
      <w:r w:rsidRPr="00CD195F">
        <w:rPr>
          <w:rFonts w:ascii="Arial" w:hAnsi="Arial" w:cs="Arial"/>
          <w:sz w:val="44"/>
          <w:szCs w:val="44"/>
        </w:rPr>
        <w:t>Приложение за обучение по музика</w:t>
      </w:r>
    </w:p>
    <w:bookmarkEnd w:id="0"/>
    <w:p w14:paraId="532F5375" w14:textId="77777777" w:rsidR="00E2059E" w:rsidRPr="00CD195F" w:rsidRDefault="00E2059E" w:rsidP="005E17E8">
      <w:pPr>
        <w:jc w:val="center"/>
        <w:rPr>
          <w:rFonts w:ascii="Arial" w:hAnsi="Arial" w:cs="Arial"/>
          <w:sz w:val="40"/>
          <w:szCs w:val="40"/>
        </w:rPr>
      </w:pPr>
    </w:p>
    <w:p w14:paraId="36BBD390" w14:textId="77777777" w:rsidR="005E17E8" w:rsidRPr="00CD195F" w:rsidRDefault="005E17E8" w:rsidP="00E2059E">
      <w:pPr>
        <w:spacing w:after="0" w:line="240" w:lineRule="auto"/>
        <w:rPr>
          <w:rFonts w:ascii="Arial" w:hAnsi="Arial" w:cs="Arial"/>
          <w:sz w:val="28"/>
          <w:szCs w:val="28"/>
        </w:rPr>
      </w:pPr>
      <w:r w:rsidRPr="00CD195F">
        <w:rPr>
          <w:rFonts w:ascii="Arial" w:hAnsi="Arial" w:cs="Arial"/>
          <w:sz w:val="28"/>
          <w:szCs w:val="28"/>
        </w:rPr>
        <w:t xml:space="preserve">Изготвил: </w:t>
      </w:r>
    </w:p>
    <w:p w14:paraId="3C3BD9FE" w14:textId="59A18B4A" w:rsidR="005E17E8" w:rsidRPr="00CD195F" w:rsidRDefault="005E17E8" w:rsidP="00E2059E">
      <w:pPr>
        <w:spacing w:after="0" w:line="240" w:lineRule="auto"/>
        <w:rPr>
          <w:rFonts w:ascii="Arial" w:hAnsi="Arial" w:cs="Arial"/>
          <w:sz w:val="28"/>
          <w:szCs w:val="28"/>
        </w:rPr>
      </w:pPr>
      <w:r w:rsidRPr="00CD195F">
        <w:rPr>
          <w:rFonts w:ascii="Arial" w:hAnsi="Arial" w:cs="Arial"/>
          <w:b/>
          <w:bCs/>
          <w:sz w:val="28"/>
          <w:szCs w:val="28"/>
        </w:rPr>
        <w:t>Валентин Георгиев Александров</w:t>
      </w:r>
      <w:r w:rsidRPr="00CD195F">
        <w:rPr>
          <w:rFonts w:ascii="Arial" w:hAnsi="Arial" w:cs="Arial"/>
          <w:sz w:val="28"/>
          <w:szCs w:val="28"/>
        </w:rPr>
        <w:t xml:space="preserve"> – фак.№ 121216074 </w:t>
      </w:r>
    </w:p>
    <w:p w14:paraId="25698348" w14:textId="77777777" w:rsidR="00E2059E" w:rsidRPr="00CD195F" w:rsidRDefault="00E2059E" w:rsidP="005E17E8">
      <w:pPr>
        <w:rPr>
          <w:rFonts w:ascii="Arial" w:hAnsi="Arial" w:cs="Arial"/>
          <w:sz w:val="28"/>
          <w:szCs w:val="28"/>
        </w:rPr>
      </w:pPr>
    </w:p>
    <w:p w14:paraId="2042D7B8" w14:textId="77777777" w:rsidR="005E17E8" w:rsidRPr="00CD195F" w:rsidRDefault="005E17E8" w:rsidP="00E2059E">
      <w:pPr>
        <w:spacing w:after="0" w:line="240" w:lineRule="auto"/>
        <w:rPr>
          <w:rFonts w:ascii="Arial" w:hAnsi="Arial" w:cs="Arial"/>
          <w:sz w:val="28"/>
          <w:szCs w:val="28"/>
        </w:rPr>
      </w:pPr>
      <w:r w:rsidRPr="00CD195F">
        <w:rPr>
          <w:rFonts w:ascii="Arial" w:hAnsi="Arial" w:cs="Arial"/>
          <w:sz w:val="28"/>
          <w:szCs w:val="28"/>
        </w:rPr>
        <w:t xml:space="preserve">Научен ръководител: </w:t>
      </w:r>
    </w:p>
    <w:p w14:paraId="67FAB4A7" w14:textId="0DDB9AA7" w:rsidR="00E2059E" w:rsidRPr="00CD195F" w:rsidRDefault="00E2059E" w:rsidP="00E2059E">
      <w:pPr>
        <w:spacing w:after="0" w:line="240" w:lineRule="auto"/>
        <w:rPr>
          <w:rFonts w:ascii="Arial" w:hAnsi="Arial" w:cs="Arial"/>
          <w:b/>
          <w:bCs/>
          <w:sz w:val="28"/>
          <w:szCs w:val="28"/>
        </w:rPr>
      </w:pPr>
      <w:r w:rsidRPr="00CD195F">
        <w:rPr>
          <w:rFonts w:ascii="Arial" w:hAnsi="Arial" w:cs="Arial"/>
          <w:b/>
          <w:bCs/>
          <w:sz w:val="28"/>
          <w:szCs w:val="28"/>
        </w:rPr>
        <w:t>доц. д-р инж. Аделина Алексиева</w:t>
      </w:r>
      <w:r w:rsidR="005E17E8" w:rsidRPr="00CD195F">
        <w:rPr>
          <w:rFonts w:ascii="Arial" w:hAnsi="Arial" w:cs="Arial"/>
          <w:b/>
          <w:bCs/>
          <w:sz w:val="28"/>
          <w:szCs w:val="28"/>
        </w:rPr>
        <w:t xml:space="preserve"> </w:t>
      </w:r>
    </w:p>
    <w:p w14:paraId="1EC3F68E" w14:textId="0990987B" w:rsidR="00E2059E" w:rsidRDefault="00E2059E" w:rsidP="00E2059E">
      <w:pPr>
        <w:spacing w:after="0" w:line="240" w:lineRule="auto"/>
        <w:rPr>
          <w:rFonts w:ascii="Arial" w:hAnsi="Arial" w:cs="Arial"/>
          <w:b/>
          <w:bCs/>
          <w:sz w:val="28"/>
          <w:szCs w:val="28"/>
        </w:rPr>
      </w:pPr>
    </w:p>
    <w:p w14:paraId="0B3660AF" w14:textId="4027BD51" w:rsidR="00CD195F" w:rsidRDefault="00CD195F" w:rsidP="00E2059E">
      <w:pPr>
        <w:spacing w:after="0" w:line="240" w:lineRule="auto"/>
        <w:rPr>
          <w:rFonts w:ascii="Arial" w:hAnsi="Arial" w:cs="Arial"/>
          <w:b/>
          <w:bCs/>
          <w:sz w:val="28"/>
          <w:szCs w:val="28"/>
        </w:rPr>
      </w:pPr>
    </w:p>
    <w:p w14:paraId="18439A47" w14:textId="77777777" w:rsidR="00CD195F" w:rsidRPr="00CD195F" w:rsidRDefault="00CD195F" w:rsidP="00E2059E">
      <w:pPr>
        <w:spacing w:after="0" w:line="240" w:lineRule="auto"/>
        <w:rPr>
          <w:rFonts w:ascii="Arial" w:hAnsi="Arial" w:cs="Arial"/>
          <w:b/>
          <w:bCs/>
          <w:sz w:val="28"/>
          <w:szCs w:val="28"/>
        </w:rPr>
      </w:pPr>
    </w:p>
    <w:p w14:paraId="6858C1DF" w14:textId="77777777" w:rsidR="00E2059E" w:rsidRPr="00CD195F" w:rsidRDefault="00E2059E" w:rsidP="00E2059E">
      <w:pPr>
        <w:spacing w:after="0" w:line="240" w:lineRule="auto"/>
        <w:rPr>
          <w:rFonts w:ascii="Arial" w:hAnsi="Arial" w:cs="Arial"/>
          <w:b/>
          <w:bCs/>
          <w:sz w:val="28"/>
          <w:szCs w:val="28"/>
        </w:rPr>
      </w:pPr>
    </w:p>
    <w:p w14:paraId="69426829" w14:textId="77777777" w:rsidR="005E17E8" w:rsidRPr="00CD195F" w:rsidRDefault="005E17E8" w:rsidP="005E17E8">
      <w:pPr>
        <w:spacing w:after="0" w:line="240" w:lineRule="auto"/>
        <w:jc w:val="center"/>
        <w:rPr>
          <w:rFonts w:ascii="Arial" w:hAnsi="Arial" w:cs="Arial"/>
        </w:rPr>
      </w:pPr>
      <w:r w:rsidRPr="00CD195F">
        <w:rPr>
          <w:rFonts w:ascii="Arial" w:hAnsi="Arial" w:cs="Arial"/>
        </w:rPr>
        <w:t xml:space="preserve">София </w:t>
      </w:r>
    </w:p>
    <w:p w14:paraId="50B2C7C5" w14:textId="3CC8A986" w:rsidR="005E17E8" w:rsidRPr="00CD195F" w:rsidRDefault="005E17E8" w:rsidP="005E17E8">
      <w:pPr>
        <w:spacing w:after="0" w:line="240" w:lineRule="auto"/>
        <w:jc w:val="center"/>
        <w:rPr>
          <w:rFonts w:ascii="Arial" w:hAnsi="Arial" w:cs="Arial"/>
        </w:rPr>
      </w:pPr>
      <w:r w:rsidRPr="00CD195F">
        <w:rPr>
          <w:rFonts w:ascii="Arial" w:hAnsi="Arial" w:cs="Arial"/>
        </w:rPr>
        <w:t>2020</w:t>
      </w:r>
    </w:p>
    <w:p w14:paraId="791C3DA3" w14:textId="4B758CC0" w:rsidR="00CD195F" w:rsidRDefault="00CD195F" w:rsidP="005E17E8">
      <w:pPr>
        <w:spacing w:after="0" w:line="240" w:lineRule="auto"/>
        <w:jc w:val="center"/>
      </w:pPr>
    </w:p>
    <w:p w14:paraId="77A5895F" w14:textId="7E507CB9" w:rsidR="00CD195F" w:rsidRPr="004D350F" w:rsidRDefault="00E35D1B" w:rsidP="00CD195F">
      <w:pPr>
        <w:spacing w:after="0" w:line="240" w:lineRule="auto"/>
        <w:jc w:val="both"/>
        <w:rPr>
          <w:rFonts w:ascii="Arial" w:hAnsi="Arial" w:cs="Arial"/>
          <w:sz w:val="24"/>
          <w:szCs w:val="24"/>
          <w:lang w:val="ru-RU"/>
        </w:rPr>
      </w:pPr>
      <w:r>
        <w:rPr>
          <w:rFonts w:ascii="Arial" w:hAnsi="Arial" w:cs="Arial"/>
          <w:sz w:val="24"/>
          <w:szCs w:val="24"/>
        </w:rPr>
        <w:t xml:space="preserve">Тук би трябвало да бъде място предназначено за заданието. НЕ забравяй да го поставиш. </w:t>
      </w:r>
      <w:proofErr w:type="spellStart"/>
      <w:r w:rsidRPr="00F96728">
        <w:rPr>
          <w:rFonts w:ascii="Arial" w:hAnsi="Arial" w:cs="Arial"/>
          <w:sz w:val="24"/>
          <w:szCs w:val="24"/>
          <w:highlight w:val="green"/>
          <w:lang w:val="en-US"/>
        </w:rPr>
        <w:t>Todo</w:t>
      </w:r>
      <w:proofErr w:type="spellEnd"/>
    </w:p>
    <w:p w14:paraId="70CDD0F2" w14:textId="22D5CAFA" w:rsidR="003A5551" w:rsidRPr="004D350F" w:rsidRDefault="003A5551" w:rsidP="00CD195F">
      <w:pPr>
        <w:spacing w:after="0" w:line="240" w:lineRule="auto"/>
        <w:jc w:val="both"/>
        <w:rPr>
          <w:rFonts w:ascii="Arial" w:hAnsi="Arial" w:cs="Arial"/>
          <w:sz w:val="24"/>
          <w:szCs w:val="24"/>
          <w:lang w:val="ru-RU"/>
        </w:rPr>
      </w:pPr>
    </w:p>
    <w:p w14:paraId="7ED8A46B" w14:textId="5828A7A3" w:rsidR="003A5551" w:rsidRPr="004D350F" w:rsidRDefault="003A5551" w:rsidP="00CD195F">
      <w:pPr>
        <w:spacing w:after="0" w:line="240" w:lineRule="auto"/>
        <w:jc w:val="both"/>
        <w:rPr>
          <w:rFonts w:ascii="Arial" w:hAnsi="Arial" w:cs="Arial"/>
          <w:sz w:val="24"/>
          <w:szCs w:val="24"/>
          <w:lang w:val="ru-RU"/>
        </w:rPr>
      </w:pPr>
    </w:p>
    <w:p w14:paraId="2AB40157" w14:textId="56A43A60" w:rsidR="003A5551" w:rsidRPr="004D350F" w:rsidRDefault="003A5551" w:rsidP="00CD195F">
      <w:pPr>
        <w:spacing w:after="0" w:line="240" w:lineRule="auto"/>
        <w:jc w:val="both"/>
        <w:rPr>
          <w:rFonts w:ascii="Arial" w:hAnsi="Arial" w:cs="Arial"/>
          <w:sz w:val="24"/>
          <w:szCs w:val="24"/>
          <w:lang w:val="ru-RU"/>
        </w:rPr>
      </w:pPr>
    </w:p>
    <w:p w14:paraId="7560518F" w14:textId="0B25CF3E" w:rsidR="003A5551" w:rsidRPr="004D350F" w:rsidRDefault="003A5551" w:rsidP="00CD195F">
      <w:pPr>
        <w:spacing w:after="0" w:line="240" w:lineRule="auto"/>
        <w:jc w:val="both"/>
        <w:rPr>
          <w:rFonts w:ascii="Arial" w:hAnsi="Arial" w:cs="Arial"/>
          <w:sz w:val="24"/>
          <w:szCs w:val="24"/>
          <w:lang w:val="ru-RU"/>
        </w:rPr>
      </w:pPr>
    </w:p>
    <w:p w14:paraId="448C2D67" w14:textId="50B6A4E1" w:rsidR="003A5551" w:rsidRPr="004D350F" w:rsidRDefault="003A5551" w:rsidP="00CD195F">
      <w:pPr>
        <w:spacing w:after="0" w:line="240" w:lineRule="auto"/>
        <w:jc w:val="both"/>
        <w:rPr>
          <w:rFonts w:ascii="Arial" w:hAnsi="Arial" w:cs="Arial"/>
          <w:sz w:val="24"/>
          <w:szCs w:val="24"/>
          <w:lang w:val="ru-RU"/>
        </w:rPr>
      </w:pPr>
    </w:p>
    <w:p w14:paraId="09E02B20" w14:textId="77E326DD" w:rsidR="003A5551" w:rsidRPr="004D350F" w:rsidRDefault="003A5551" w:rsidP="00CD195F">
      <w:pPr>
        <w:spacing w:after="0" w:line="240" w:lineRule="auto"/>
        <w:jc w:val="both"/>
        <w:rPr>
          <w:rFonts w:ascii="Arial" w:hAnsi="Arial" w:cs="Arial"/>
          <w:sz w:val="24"/>
          <w:szCs w:val="24"/>
          <w:lang w:val="ru-RU"/>
        </w:rPr>
      </w:pPr>
    </w:p>
    <w:p w14:paraId="6056EDFC" w14:textId="01F4C693" w:rsidR="003A5551" w:rsidRPr="004D350F" w:rsidRDefault="003A5551" w:rsidP="00CD195F">
      <w:pPr>
        <w:spacing w:after="0" w:line="240" w:lineRule="auto"/>
        <w:jc w:val="both"/>
        <w:rPr>
          <w:rFonts w:ascii="Arial" w:hAnsi="Arial" w:cs="Arial"/>
          <w:sz w:val="24"/>
          <w:szCs w:val="24"/>
          <w:lang w:val="ru-RU"/>
        </w:rPr>
      </w:pPr>
    </w:p>
    <w:p w14:paraId="2672A9B4" w14:textId="17E52FFE" w:rsidR="003A5551" w:rsidRPr="004D350F" w:rsidRDefault="003A5551" w:rsidP="00CD195F">
      <w:pPr>
        <w:spacing w:after="0" w:line="240" w:lineRule="auto"/>
        <w:jc w:val="both"/>
        <w:rPr>
          <w:rFonts w:ascii="Arial" w:hAnsi="Arial" w:cs="Arial"/>
          <w:sz w:val="24"/>
          <w:szCs w:val="24"/>
          <w:lang w:val="ru-RU"/>
        </w:rPr>
      </w:pPr>
    </w:p>
    <w:p w14:paraId="4E6EE655" w14:textId="0F873A86" w:rsidR="003A5551" w:rsidRPr="004D350F" w:rsidRDefault="003A5551" w:rsidP="00CD195F">
      <w:pPr>
        <w:spacing w:after="0" w:line="240" w:lineRule="auto"/>
        <w:jc w:val="both"/>
        <w:rPr>
          <w:rFonts w:ascii="Arial" w:hAnsi="Arial" w:cs="Arial"/>
          <w:sz w:val="24"/>
          <w:szCs w:val="24"/>
          <w:lang w:val="ru-RU"/>
        </w:rPr>
      </w:pPr>
    </w:p>
    <w:p w14:paraId="51DCF2E2" w14:textId="245E9787" w:rsidR="003A5551" w:rsidRPr="004D350F" w:rsidRDefault="003A5551" w:rsidP="00CD195F">
      <w:pPr>
        <w:spacing w:after="0" w:line="240" w:lineRule="auto"/>
        <w:jc w:val="both"/>
        <w:rPr>
          <w:rFonts w:ascii="Arial" w:hAnsi="Arial" w:cs="Arial"/>
          <w:sz w:val="24"/>
          <w:szCs w:val="24"/>
          <w:lang w:val="ru-RU"/>
        </w:rPr>
      </w:pPr>
    </w:p>
    <w:p w14:paraId="5BE7DE33" w14:textId="6944214B" w:rsidR="003A5551" w:rsidRPr="004D350F" w:rsidRDefault="003A5551" w:rsidP="00CD195F">
      <w:pPr>
        <w:spacing w:after="0" w:line="240" w:lineRule="auto"/>
        <w:jc w:val="both"/>
        <w:rPr>
          <w:rFonts w:ascii="Arial" w:hAnsi="Arial" w:cs="Arial"/>
          <w:sz w:val="24"/>
          <w:szCs w:val="24"/>
          <w:lang w:val="ru-RU"/>
        </w:rPr>
      </w:pPr>
    </w:p>
    <w:p w14:paraId="75BE211F" w14:textId="1A098B2A" w:rsidR="003A5551" w:rsidRPr="004D350F" w:rsidRDefault="003A5551" w:rsidP="00CD195F">
      <w:pPr>
        <w:spacing w:after="0" w:line="240" w:lineRule="auto"/>
        <w:jc w:val="both"/>
        <w:rPr>
          <w:rFonts w:ascii="Arial" w:hAnsi="Arial" w:cs="Arial"/>
          <w:sz w:val="24"/>
          <w:szCs w:val="24"/>
          <w:lang w:val="ru-RU"/>
        </w:rPr>
      </w:pPr>
    </w:p>
    <w:p w14:paraId="7B2C891F" w14:textId="7695534F" w:rsidR="003A5551" w:rsidRPr="004D350F" w:rsidRDefault="003A5551" w:rsidP="00CD195F">
      <w:pPr>
        <w:spacing w:after="0" w:line="240" w:lineRule="auto"/>
        <w:jc w:val="both"/>
        <w:rPr>
          <w:rFonts w:ascii="Arial" w:hAnsi="Arial" w:cs="Arial"/>
          <w:sz w:val="24"/>
          <w:szCs w:val="24"/>
          <w:lang w:val="ru-RU"/>
        </w:rPr>
      </w:pPr>
    </w:p>
    <w:p w14:paraId="59A9F103" w14:textId="678FEEE8" w:rsidR="003A5551" w:rsidRPr="004D350F" w:rsidRDefault="003A5551" w:rsidP="00CD195F">
      <w:pPr>
        <w:spacing w:after="0" w:line="240" w:lineRule="auto"/>
        <w:jc w:val="both"/>
        <w:rPr>
          <w:rFonts w:ascii="Arial" w:hAnsi="Arial" w:cs="Arial"/>
          <w:sz w:val="24"/>
          <w:szCs w:val="24"/>
          <w:lang w:val="ru-RU"/>
        </w:rPr>
      </w:pPr>
    </w:p>
    <w:p w14:paraId="17CD2CED" w14:textId="35413021" w:rsidR="003A5551" w:rsidRPr="004D350F" w:rsidRDefault="003A5551" w:rsidP="00CD195F">
      <w:pPr>
        <w:spacing w:after="0" w:line="240" w:lineRule="auto"/>
        <w:jc w:val="both"/>
        <w:rPr>
          <w:rFonts w:ascii="Arial" w:hAnsi="Arial" w:cs="Arial"/>
          <w:sz w:val="24"/>
          <w:szCs w:val="24"/>
          <w:lang w:val="ru-RU"/>
        </w:rPr>
      </w:pPr>
    </w:p>
    <w:p w14:paraId="20E02607" w14:textId="521F8B52" w:rsidR="003A5551" w:rsidRPr="004D350F" w:rsidRDefault="003A5551" w:rsidP="00CD195F">
      <w:pPr>
        <w:spacing w:after="0" w:line="240" w:lineRule="auto"/>
        <w:jc w:val="both"/>
        <w:rPr>
          <w:rFonts w:ascii="Arial" w:hAnsi="Arial" w:cs="Arial"/>
          <w:sz w:val="24"/>
          <w:szCs w:val="24"/>
          <w:lang w:val="ru-RU"/>
        </w:rPr>
      </w:pPr>
    </w:p>
    <w:p w14:paraId="1F30AC25" w14:textId="2948DBBD" w:rsidR="003A5551" w:rsidRPr="004D350F" w:rsidRDefault="003A5551" w:rsidP="00CD195F">
      <w:pPr>
        <w:spacing w:after="0" w:line="240" w:lineRule="auto"/>
        <w:jc w:val="both"/>
        <w:rPr>
          <w:rFonts w:ascii="Arial" w:hAnsi="Arial" w:cs="Arial"/>
          <w:sz w:val="24"/>
          <w:szCs w:val="24"/>
          <w:lang w:val="ru-RU"/>
        </w:rPr>
      </w:pPr>
    </w:p>
    <w:p w14:paraId="6B22A265" w14:textId="2ABCFA7F" w:rsidR="003A5551" w:rsidRPr="004D350F" w:rsidRDefault="003A5551" w:rsidP="00CD195F">
      <w:pPr>
        <w:spacing w:after="0" w:line="240" w:lineRule="auto"/>
        <w:jc w:val="both"/>
        <w:rPr>
          <w:rFonts w:ascii="Arial" w:hAnsi="Arial" w:cs="Arial"/>
          <w:sz w:val="24"/>
          <w:szCs w:val="24"/>
          <w:lang w:val="ru-RU"/>
        </w:rPr>
      </w:pPr>
    </w:p>
    <w:p w14:paraId="2EE2B314" w14:textId="49FCD10B" w:rsidR="003A5551" w:rsidRPr="004D350F" w:rsidRDefault="003A5551" w:rsidP="00CD195F">
      <w:pPr>
        <w:spacing w:after="0" w:line="240" w:lineRule="auto"/>
        <w:jc w:val="both"/>
        <w:rPr>
          <w:rFonts w:ascii="Arial" w:hAnsi="Arial" w:cs="Arial"/>
          <w:sz w:val="24"/>
          <w:szCs w:val="24"/>
          <w:lang w:val="ru-RU"/>
        </w:rPr>
      </w:pPr>
    </w:p>
    <w:p w14:paraId="02EC777B" w14:textId="44B04D0D" w:rsidR="003A5551" w:rsidRPr="004D350F" w:rsidRDefault="003A5551" w:rsidP="00CD195F">
      <w:pPr>
        <w:spacing w:after="0" w:line="240" w:lineRule="auto"/>
        <w:jc w:val="both"/>
        <w:rPr>
          <w:rFonts w:ascii="Arial" w:hAnsi="Arial" w:cs="Arial"/>
          <w:sz w:val="24"/>
          <w:szCs w:val="24"/>
          <w:lang w:val="ru-RU"/>
        </w:rPr>
      </w:pPr>
    </w:p>
    <w:p w14:paraId="3A88BB60" w14:textId="2A891F94" w:rsidR="003A5551" w:rsidRPr="004D350F" w:rsidRDefault="003A5551" w:rsidP="00CD195F">
      <w:pPr>
        <w:spacing w:after="0" w:line="240" w:lineRule="auto"/>
        <w:jc w:val="both"/>
        <w:rPr>
          <w:rFonts w:ascii="Arial" w:hAnsi="Arial" w:cs="Arial"/>
          <w:sz w:val="24"/>
          <w:szCs w:val="24"/>
          <w:lang w:val="ru-RU"/>
        </w:rPr>
      </w:pPr>
    </w:p>
    <w:p w14:paraId="698D321A" w14:textId="68C7F845" w:rsidR="003A5551" w:rsidRPr="004D350F" w:rsidRDefault="003A5551" w:rsidP="00CD195F">
      <w:pPr>
        <w:spacing w:after="0" w:line="240" w:lineRule="auto"/>
        <w:jc w:val="both"/>
        <w:rPr>
          <w:rFonts w:ascii="Arial" w:hAnsi="Arial" w:cs="Arial"/>
          <w:sz w:val="24"/>
          <w:szCs w:val="24"/>
          <w:lang w:val="ru-RU"/>
        </w:rPr>
      </w:pPr>
    </w:p>
    <w:p w14:paraId="5A8C4D53" w14:textId="537F5652" w:rsidR="003A5551" w:rsidRPr="004D350F" w:rsidRDefault="003A5551" w:rsidP="00CD195F">
      <w:pPr>
        <w:spacing w:after="0" w:line="240" w:lineRule="auto"/>
        <w:jc w:val="both"/>
        <w:rPr>
          <w:rFonts w:ascii="Arial" w:hAnsi="Arial" w:cs="Arial"/>
          <w:sz w:val="24"/>
          <w:szCs w:val="24"/>
          <w:lang w:val="ru-RU"/>
        </w:rPr>
      </w:pPr>
    </w:p>
    <w:p w14:paraId="571F7A94" w14:textId="6DAE6418" w:rsidR="003A5551" w:rsidRPr="004D350F" w:rsidRDefault="003A5551" w:rsidP="00CD195F">
      <w:pPr>
        <w:spacing w:after="0" w:line="240" w:lineRule="auto"/>
        <w:jc w:val="both"/>
        <w:rPr>
          <w:rFonts w:ascii="Arial" w:hAnsi="Arial" w:cs="Arial"/>
          <w:sz w:val="24"/>
          <w:szCs w:val="24"/>
          <w:lang w:val="ru-RU"/>
        </w:rPr>
      </w:pPr>
    </w:p>
    <w:p w14:paraId="5642CEE0" w14:textId="5C073F6A" w:rsidR="003A5551" w:rsidRPr="004D350F" w:rsidRDefault="003A5551" w:rsidP="00CD195F">
      <w:pPr>
        <w:spacing w:after="0" w:line="240" w:lineRule="auto"/>
        <w:jc w:val="both"/>
        <w:rPr>
          <w:rFonts w:ascii="Arial" w:hAnsi="Arial" w:cs="Arial"/>
          <w:sz w:val="24"/>
          <w:szCs w:val="24"/>
          <w:lang w:val="ru-RU"/>
        </w:rPr>
      </w:pPr>
    </w:p>
    <w:p w14:paraId="1D18AFC2" w14:textId="571B6EAE" w:rsidR="003A5551" w:rsidRPr="004D350F" w:rsidRDefault="003A5551" w:rsidP="00CD195F">
      <w:pPr>
        <w:spacing w:after="0" w:line="240" w:lineRule="auto"/>
        <w:jc w:val="both"/>
        <w:rPr>
          <w:rFonts w:ascii="Arial" w:hAnsi="Arial" w:cs="Arial"/>
          <w:sz w:val="24"/>
          <w:szCs w:val="24"/>
          <w:lang w:val="ru-RU"/>
        </w:rPr>
      </w:pPr>
    </w:p>
    <w:p w14:paraId="5271F4CF" w14:textId="78C97CBE" w:rsidR="003A5551" w:rsidRPr="004D350F" w:rsidRDefault="003A5551" w:rsidP="00CD195F">
      <w:pPr>
        <w:spacing w:after="0" w:line="240" w:lineRule="auto"/>
        <w:jc w:val="both"/>
        <w:rPr>
          <w:rFonts w:ascii="Arial" w:hAnsi="Arial" w:cs="Arial"/>
          <w:sz w:val="24"/>
          <w:szCs w:val="24"/>
          <w:lang w:val="ru-RU"/>
        </w:rPr>
      </w:pPr>
    </w:p>
    <w:p w14:paraId="64C3732B" w14:textId="3926130F" w:rsidR="003A5551" w:rsidRPr="004D350F" w:rsidRDefault="003A5551" w:rsidP="00CD195F">
      <w:pPr>
        <w:spacing w:after="0" w:line="240" w:lineRule="auto"/>
        <w:jc w:val="both"/>
        <w:rPr>
          <w:rFonts w:ascii="Arial" w:hAnsi="Arial" w:cs="Arial"/>
          <w:sz w:val="24"/>
          <w:szCs w:val="24"/>
          <w:lang w:val="ru-RU"/>
        </w:rPr>
      </w:pPr>
    </w:p>
    <w:p w14:paraId="04B60982" w14:textId="569778A6" w:rsidR="003A5551" w:rsidRPr="004D350F" w:rsidRDefault="003A5551" w:rsidP="00CD195F">
      <w:pPr>
        <w:spacing w:after="0" w:line="240" w:lineRule="auto"/>
        <w:jc w:val="both"/>
        <w:rPr>
          <w:rFonts w:ascii="Arial" w:hAnsi="Arial" w:cs="Arial"/>
          <w:sz w:val="24"/>
          <w:szCs w:val="24"/>
          <w:lang w:val="ru-RU"/>
        </w:rPr>
      </w:pPr>
    </w:p>
    <w:p w14:paraId="0BFC4988" w14:textId="689D95FC" w:rsidR="003A5551" w:rsidRPr="004D350F" w:rsidRDefault="003A5551" w:rsidP="00CD195F">
      <w:pPr>
        <w:spacing w:after="0" w:line="240" w:lineRule="auto"/>
        <w:jc w:val="both"/>
        <w:rPr>
          <w:rFonts w:ascii="Arial" w:hAnsi="Arial" w:cs="Arial"/>
          <w:sz w:val="24"/>
          <w:szCs w:val="24"/>
          <w:lang w:val="ru-RU"/>
        </w:rPr>
      </w:pPr>
    </w:p>
    <w:p w14:paraId="008FCB81" w14:textId="277EB702" w:rsidR="003A5551" w:rsidRPr="004D350F" w:rsidRDefault="003A5551" w:rsidP="00CD195F">
      <w:pPr>
        <w:spacing w:after="0" w:line="240" w:lineRule="auto"/>
        <w:jc w:val="both"/>
        <w:rPr>
          <w:rFonts w:ascii="Arial" w:hAnsi="Arial" w:cs="Arial"/>
          <w:sz w:val="24"/>
          <w:szCs w:val="24"/>
          <w:lang w:val="ru-RU"/>
        </w:rPr>
      </w:pPr>
    </w:p>
    <w:p w14:paraId="433F8279" w14:textId="767D2A84" w:rsidR="003A5551" w:rsidRPr="004D350F" w:rsidRDefault="003A5551" w:rsidP="00CD195F">
      <w:pPr>
        <w:spacing w:after="0" w:line="240" w:lineRule="auto"/>
        <w:jc w:val="both"/>
        <w:rPr>
          <w:rFonts w:ascii="Arial" w:hAnsi="Arial" w:cs="Arial"/>
          <w:sz w:val="24"/>
          <w:szCs w:val="24"/>
          <w:lang w:val="ru-RU"/>
        </w:rPr>
      </w:pPr>
    </w:p>
    <w:p w14:paraId="3AD50848" w14:textId="19AB9597" w:rsidR="003A5551" w:rsidRPr="004D350F" w:rsidRDefault="003A5551" w:rsidP="00CD195F">
      <w:pPr>
        <w:spacing w:after="0" w:line="240" w:lineRule="auto"/>
        <w:jc w:val="both"/>
        <w:rPr>
          <w:rFonts w:ascii="Arial" w:hAnsi="Arial" w:cs="Arial"/>
          <w:sz w:val="24"/>
          <w:szCs w:val="24"/>
          <w:lang w:val="ru-RU"/>
        </w:rPr>
      </w:pPr>
    </w:p>
    <w:p w14:paraId="669676C1" w14:textId="3556AD18" w:rsidR="003A5551" w:rsidRPr="004D350F" w:rsidRDefault="003A5551" w:rsidP="00CD195F">
      <w:pPr>
        <w:spacing w:after="0" w:line="240" w:lineRule="auto"/>
        <w:jc w:val="both"/>
        <w:rPr>
          <w:rFonts w:ascii="Arial" w:hAnsi="Arial" w:cs="Arial"/>
          <w:sz w:val="24"/>
          <w:szCs w:val="24"/>
          <w:lang w:val="ru-RU"/>
        </w:rPr>
      </w:pPr>
    </w:p>
    <w:p w14:paraId="593B4989" w14:textId="5280E21D" w:rsidR="003A5551" w:rsidRPr="004D350F" w:rsidRDefault="003A5551" w:rsidP="00CD195F">
      <w:pPr>
        <w:spacing w:after="0" w:line="240" w:lineRule="auto"/>
        <w:jc w:val="both"/>
        <w:rPr>
          <w:rFonts w:ascii="Arial" w:hAnsi="Arial" w:cs="Arial"/>
          <w:sz w:val="24"/>
          <w:szCs w:val="24"/>
          <w:lang w:val="ru-RU"/>
        </w:rPr>
      </w:pPr>
    </w:p>
    <w:p w14:paraId="356F481B" w14:textId="092DF7EC" w:rsidR="003A5551" w:rsidRPr="004D350F" w:rsidRDefault="003A5551" w:rsidP="00CD195F">
      <w:pPr>
        <w:spacing w:after="0" w:line="240" w:lineRule="auto"/>
        <w:jc w:val="both"/>
        <w:rPr>
          <w:rFonts w:ascii="Arial" w:hAnsi="Arial" w:cs="Arial"/>
          <w:sz w:val="24"/>
          <w:szCs w:val="24"/>
          <w:lang w:val="ru-RU"/>
        </w:rPr>
      </w:pPr>
    </w:p>
    <w:p w14:paraId="438CD07B" w14:textId="0C26DDEC" w:rsidR="003A5551" w:rsidRPr="004D350F" w:rsidRDefault="003A5551" w:rsidP="00CD195F">
      <w:pPr>
        <w:spacing w:after="0" w:line="240" w:lineRule="auto"/>
        <w:jc w:val="both"/>
        <w:rPr>
          <w:rFonts w:ascii="Arial" w:hAnsi="Arial" w:cs="Arial"/>
          <w:sz w:val="24"/>
          <w:szCs w:val="24"/>
          <w:lang w:val="ru-RU"/>
        </w:rPr>
      </w:pPr>
    </w:p>
    <w:p w14:paraId="4A1C550A" w14:textId="3BF74437" w:rsidR="003A5551" w:rsidRPr="004D350F" w:rsidRDefault="003A5551" w:rsidP="00CD195F">
      <w:pPr>
        <w:spacing w:after="0" w:line="240" w:lineRule="auto"/>
        <w:jc w:val="both"/>
        <w:rPr>
          <w:rFonts w:ascii="Arial" w:hAnsi="Arial" w:cs="Arial"/>
          <w:sz w:val="24"/>
          <w:szCs w:val="24"/>
          <w:lang w:val="ru-RU"/>
        </w:rPr>
      </w:pPr>
    </w:p>
    <w:p w14:paraId="1800B4D2" w14:textId="6E2590A9" w:rsidR="003A5551" w:rsidRPr="004D350F" w:rsidRDefault="003A5551" w:rsidP="00CD195F">
      <w:pPr>
        <w:spacing w:after="0" w:line="240" w:lineRule="auto"/>
        <w:jc w:val="both"/>
        <w:rPr>
          <w:rFonts w:ascii="Arial" w:hAnsi="Arial" w:cs="Arial"/>
          <w:sz w:val="24"/>
          <w:szCs w:val="24"/>
          <w:lang w:val="ru-RU"/>
        </w:rPr>
      </w:pPr>
    </w:p>
    <w:p w14:paraId="322BA253" w14:textId="4EFF189A" w:rsidR="003A5551" w:rsidRPr="004D350F" w:rsidRDefault="003A5551" w:rsidP="00CD195F">
      <w:pPr>
        <w:spacing w:after="0" w:line="240" w:lineRule="auto"/>
        <w:jc w:val="both"/>
        <w:rPr>
          <w:rFonts w:ascii="Arial" w:hAnsi="Arial" w:cs="Arial"/>
          <w:sz w:val="24"/>
          <w:szCs w:val="24"/>
          <w:lang w:val="ru-RU"/>
        </w:rPr>
      </w:pPr>
    </w:p>
    <w:p w14:paraId="2B5FAC9B" w14:textId="106D75ED" w:rsidR="003A5551" w:rsidRPr="004D350F" w:rsidRDefault="003A5551" w:rsidP="00CD195F">
      <w:pPr>
        <w:spacing w:after="0" w:line="240" w:lineRule="auto"/>
        <w:jc w:val="both"/>
        <w:rPr>
          <w:rFonts w:ascii="Arial" w:hAnsi="Arial" w:cs="Arial"/>
          <w:sz w:val="24"/>
          <w:szCs w:val="24"/>
          <w:lang w:val="ru-RU"/>
        </w:rPr>
      </w:pPr>
    </w:p>
    <w:p w14:paraId="5251C0BD" w14:textId="255C02FB" w:rsidR="003A5551" w:rsidRPr="004D350F" w:rsidRDefault="003A5551" w:rsidP="00CD195F">
      <w:pPr>
        <w:spacing w:after="0" w:line="240" w:lineRule="auto"/>
        <w:jc w:val="both"/>
        <w:rPr>
          <w:rFonts w:ascii="Arial" w:hAnsi="Arial" w:cs="Arial"/>
          <w:sz w:val="24"/>
          <w:szCs w:val="24"/>
          <w:lang w:val="ru-RU"/>
        </w:rPr>
      </w:pPr>
    </w:p>
    <w:p w14:paraId="2CAAD6EE" w14:textId="77777777" w:rsidR="003A5551" w:rsidRPr="004D350F" w:rsidRDefault="003A5551" w:rsidP="00CD195F">
      <w:pPr>
        <w:spacing w:after="0" w:line="240" w:lineRule="auto"/>
        <w:jc w:val="both"/>
        <w:rPr>
          <w:rFonts w:ascii="Arial" w:hAnsi="Arial" w:cs="Arial"/>
          <w:sz w:val="24"/>
          <w:szCs w:val="24"/>
          <w:lang w:val="ru-RU"/>
        </w:rPr>
      </w:pPr>
    </w:p>
    <w:p w14:paraId="7B231398" w14:textId="77777777" w:rsidR="003A5551" w:rsidRDefault="003A5551">
      <w:pPr>
        <w:spacing w:before="57"/>
        <w:ind w:left="2046" w:right="331"/>
        <w:jc w:val="center"/>
        <w:rPr>
          <w:b/>
          <w:sz w:val="32"/>
        </w:rPr>
      </w:pPr>
      <w:r>
        <w:rPr>
          <w:noProof/>
          <w:lang w:val="en-US" w:bidi="he-IL"/>
        </w:rPr>
        <w:lastRenderedPageBreak/>
        <w:drawing>
          <wp:anchor distT="0" distB="0" distL="0" distR="0" simplePos="0" relativeHeight="251657216" behindDoc="0" locked="0" layoutInCell="1" allowOverlap="1" wp14:anchorId="67579514" wp14:editId="25FF15C1">
            <wp:simplePos x="0" y="0"/>
            <wp:positionH relativeFrom="page">
              <wp:posOffset>914400</wp:posOffset>
            </wp:positionH>
            <wp:positionV relativeFrom="paragraph">
              <wp:posOffset>47719</wp:posOffset>
            </wp:positionV>
            <wp:extent cx="573405" cy="577850"/>
            <wp:effectExtent l="0" t="0" r="0" b="0"/>
            <wp:wrapNone/>
            <wp:docPr id="3" name="image1.jpeg" descr="LogoTU-BG-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573405" cy="577850"/>
                    </a:xfrm>
                    <a:prstGeom prst="rect">
                      <a:avLst/>
                    </a:prstGeom>
                  </pic:spPr>
                </pic:pic>
              </a:graphicData>
            </a:graphic>
          </wp:anchor>
        </w:drawing>
      </w:r>
      <w:r>
        <w:rPr>
          <w:b/>
          <w:sz w:val="32"/>
        </w:rPr>
        <w:t>ТЕХНИЧЕСКИ УНИВЕРСИТЕТ – СОФИЯ</w:t>
      </w:r>
    </w:p>
    <w:p w14:paraId="0BB3B58B" w14:textId="77777777" w:rsidR="003A5551" w:rsidRDefault="003A5551">
      <w:pPr>
        <w:spacing w:before="189"/>
        <w:ind w:left="2046" w:right="332"/>
        <w:jc w:val="center"/>
        <w:rPr>
          <w:b/>
          <w:sz w:val="24"/>
        </w:rPr>
      </w:pPr>
      <w:r>
        <w:rPr>
          <w:b/>
          <w:sz w:val="24"/>
        </w:rPr>
        <w:t>ФАКУЛТЕТ ПО КОМПЮТЪРНИ СИСТЕМИ И ТЕХНОЛОГИИ</w:t>
      </w:r>
    </w:p>
    <w:p w14:paraId="08484AC6" w14:textId="77777777" w:rsidR="003A5551" w:rsidRDefault="009409B4">
      <w:pPr>
        <w:pStyle w:val="BodyText"/>
        <w:spacing w:before="2"/>
        <w:rPr>
          <w:b/>
          <w:sz w:val="10"/>
        </w:rPr>
      </w:pPr>
      <w:r>
        <w:pict w14:anchorId="540FBF19">
          <v:rect id="_x0000_s1026" style="position:absolute;margin-left:123.15pt;margin-top:7.85pt;width:418.4pt;height:1.45pt;z-index:-251658240;mso-wrap-distance-left:0;mso-wrap-distance-right:0;mso-position-horizontal-relative:page" fillcolor="black" stroked="f">
            <w10:wrap type="topAndBottom" anchorx="page"/>
          </v:rect>
        </w:pict>
      </w:r>
    </w:p>
    <w:p w14:paraId="58694706" w14:textId="77777777" w:rsidR="003A5551" w:rsidRDefault="003A5551">
      <w:pPr>
        <w:pStyle w:val="BodyText"/>
        <w:rPr>
          <w:b/>
          <w:sz w:val="26"/>
        </w:rPr>
      </w:pPr>
    </w:p>
    <w:p w14:paraId="59D69AC1" w14:textId="77777777" w:rsidR="003A5551" w:rsidRDefault="003A5551">
      <w:pPr>
        <w:pStyle w:val="BodyText"/>
        <w:rPr>
          <w:b/>
          <w:sz w:val="26"/>
        </w:rPr>
      </w:pPr>
    </w:p>
    <w:p w14:paraId="18FBB555" w14:textId="77777777" w:rsidR="003A5551" w:rsidRDefault="003A5551">
      <w:pPr>
        <w:pStyle w:val="BodyText"/>
        <w:rPr>
          <w:b/>
          <w:sz w:val="26"/>
        </w:rPr>
      </w:pPr>
    </w:p>
    <w:p w14:paraId="0B6841D8" w14:textId="77777777" w:rsidR="003A5551" w:rsidRDefault="003A5551">
      <w:pPr>
        <w:pStyle w:val="BodyText"/>
        <w:rPr>
          <w:b/>
          <w:sz w:val="26"/>
        </w:rPr>
      </w:pPr>
    </w:p>
    <w:p w14:paraId="39B2A548" w14:textId="77777777" w:rsidR="003A5551" w:rsidRDefault="003A5551">
      <w:pPr>
        <w:pStyle w:val="BodyText"/>
        <w:rPr>
          <w:b/>
          <w:sz w:val="26"/>
        </w:rPr>
      </w:pPr>
    </w:p>
    <w:p w14:paraId="157B7C46" w14:textId="77777777" w:rsidR="003A5551" w:rsidRDefault="003A5551">
      <w:pPr>
        <w:pStyle w:val="BodyText"/>
        <w:spacing w:before="2"/>
        <w:rPr>
          <w:b/>
          <w:sz w:val="29"/>
        </w:rPr>
      </w:pPr>
    </w:p>
    <w:p w14:paraId="3D5B36FD" w14:textId="77777777" w:rsidR="003A5551" w:rsidRDefault="003A5551">
      <w:pPr>
        <w:pStyle w:val="Title"/>
      </w:pPr>
      <w:r>
        <w:t>Д Е К Л А Р А Ц И Я</w:t>
      </w:r>
    </w:p>
    <w:p w14:paraId="6F594C2B" w14:textId="77777777" w:rsidR="003A5551" w:rsidRDefault="003A5551">
      <w:pPr>
        <w:spacing w:before="247"/>
        <w:ind w:left="251" w:right="332"/>
        <w:jc w:val="center"/>
        <w:rPr>
          <w:b/>
          <w:sz w:val="28"/>
        </w:rPr>
      </w:pPr>
      <w:r>
        <w:rPr>
          <w:b/>
          <w:sz w:val="28"/>
        </w:rPr>
        <w:t xml:space="preserve">з а  </w:t>
      </w:r>
      <w:proofErr w:type="spellStart"/>
      <w:r>
        <w:rPr>
          <w:b/>
          <w:sz w:val="28"/>
        </w:rPr>
        <w:t>а</w:t>
      </w:r>
      <w:proofErr w:type="spellEnd"/>
      <w:r>
        <w:rPr>
          <w:b/>
          <w:sz w:val="28"/>
        </w:rPr>
        <w:t xml:space="preserve"> в т о р с т в о</w:t>
      </w:r>
    </w:p>
    <w:p w14:paraId="4FCBF9AB" w14:textId="77777777" w:rsidR="003A5551" w:rsidRDefault="003A5551">
      <w:pPr>
        <w:pStyle w:val="BodyText"/>
        <w:rPr>
          <w:b/>
          <w:sz w:val="20"/>
        </w:rPr>
      </w:pPr>
    </w:p>
    <w:p w14:paraId="3BB87D7C" w14:textId="77777777" w:rsidR="00A31608" w:rsidRDefault="00A31608" w:rsidP="00A31608">
      <w:pPr>
        <w:pStyle w:val="BodyText"/>
        <w:spacing w:before="90"/>
        <w:jc w:val="both"/>
        <w:rPr>
          <w:b/>
          <w:sz w:val="22"/>
        </w:rPr>
      </w:pPr>
    </w:p>
    <w:p w14:paraId="20E6605B" w14:textId="3E941A8A" w:rsidR="003A5551" w:rsidRPr="00A31608" w:rsidRDefault="003A5551" w:rsidP="00A31608">
      <w:pPr>
        <w:pStyle w:val="BodyText"/>
        <w:spacing w:before="90"/>
        <w:jc w:val="both"/>
        <w:rPr>
          <w:i/>
          <w:spacing w:val="-6"/>
          <w:w w:val="85"/>
        </w:rPr>
      </w:pPr>
      <w:r>
        <w:rPr>
          <w:i/>
          <w:w w:val="95"/>
        </w:rPr>
        <w:t>Долуподписаният</w:t>
      </w:r>
      <w:r w:rsidRPr="004D350F">
        <w:rPr>
          <w:i/>
          <w:w w:val="95"/>
          <w:lang w:val="ru-RU"/>
        </w:rPr>
        <w:t xml:space="preserve"> </w:t>
      </w:r>
      <w:r>
        <w:rPr>
          <w:i/>
          <w:w w:val="95"/>
        </w:rPr>
        <w:t>Валентин Георгиев Александров</w:t>
      </w:r>
      <w:r>
        <w:rPr>
          <w:i/>
        </w:rPr>
        <w:t xml:space="preserve"> фак. №</w:t>
      </w:r>
      <w:r>
        <w:rPr>
          <w:i/>
          <w:spacing w:val="-32"/>
        </w:rPr>
        <w:t xml:space="preserve"> </w:t>
      </w:r>
      <w:r>
        <w:rPr>
          <w:i/>
        </w:rPr>
        <w:t>121216074 декларирам,</w:t>
      </w:r>
      <w:r w:rsidR="00A31608">
        <w:rPr>
          <w:i/>
        </w:rPr>
        <w:t xml:space="preserve"> </w:t>
      </w:r>
      <w:r>
        <w:rPr>
          <w:i/>
        </w:rPr>
        <w:t>че</w:t>
      </w:r>
      <w:r w:rsidR="00A31608">
        <w:rPr>
          <w:i/>
        </w:rPr>
        <w:t xml:space="preserve"> </w:t>
      </w:r>
      <w:r>
        <w:rPr>
          <w:i/>
          <w:w w:val="95"/>
        </w:rPr>
        <w:t>представената</w:t>
      </w:r>
      <w:r w:rsidR="00A31608">
        <w:rPr>
          <w:i/>
          <w:w w:val="95"/>
        </w:rPr>
        <w:t xml:space="preserve"> </w:t>
      </w:r>
      <w:r>
        <w:rPr>
          <w:i/>
        </w:rPr>
        <w:t>от</w:t>
      </w:r>
      <w:r w:rsidR="00A31608">
        <w:rPr>
          <w:i/>
        </w:rPr>
        <w:t xml:space="preserve"> </w:t>
      </w:r>
      <w:r>
        <w:rPr>
          <w:i/>
        </w:rPr>
        <w:t>мен</w:t>
      </w:r>
      <w:r w:rsidR="00A31608">
        <w:rPr>
          <w:i/>
        </w:rPr>
        <w:t xml:space="preserve"> </w:t>
      </w:r>
      <w:r>
        <w:rPr>
          <w:i/>
        </w:rPr>
        <w:t>дипломна</w:t>
      </w:r>
      <w:r w:rsidR="00A31608">
        <w:rPr>
          <w:i/>
        </w:rPr>
        <w:t xml:space="preserve"> </w:t>
      </w:r>
      <w:r>
        <w:rPr>
          <w:i/>
          <w:w w:val="95"/>
        </w:rPr>
        <w:t>работа</w:t>
      </w:r>
      <w:r w:rsidR="00A31608">
        <w:rPr>
          <w:i/>
          <w:w w:val="95"/>
        </w:rPr>
        <w:t xml:space="preserve"> </w:t>
      </w:r>
      <w:r>
        <w:rPr>
          <w:i/>
        </w:rPr>
        <w:t>на</w:t>
      </w:r>
      <w:r w:rsidR="00A31608">
        <w:rPr>
          <w:i/>
        </w:rPr>
        <w:t xml:space="preserve"> </w:t>
      </w:r>
      <w:r>
        <w:rPr>
          <w:i/>
          <w:spacing w:val="-6"/>
          <w:w w:val="85"/>
        </w:rPr>
        <w:t>тема</w:t>
      </w:r>
      <w:r w:rsidR="00A31608" w:rsidRPr="004D350F">
        <w:rPr>
          <w:i/>
          <w:spacing w:val="-6"/>
          <w:w w:val="85"/>
          <w:lang w:val="ru-RU"/>
        </w:rPr>
        <w:t xml:space="preserve"> </w:t>
      </w:r>
      <w:r>
        <w:rPr>
          <w:i/>
          <w:spacing w:val="-1"/>
        </w:rPr>
        <w:t>“</w:t>
      </w:r>
      <w:r w:rsidRPr="003A5551">
        <w:t>Приложение за обучение по музика</w:t>
      </w:r>
      <w:r>
        <w:t>"</w:t>
      </w:r>
      <w:r w:rsidR="00A31608">
        <w:t xml:space="preserve"> </w:t>
      </w:r>
      <w:r>
        <w:rPr>
          <w:i/>
        </w:rPr>
        <w:t>е</w:t>
      </w:r>
      <w:r>
        <w:rPr>
          <w:i/>
          <w:spacing w:val="-24"/>
        </w:rPr>
        <w:t xml:space="preserve"> </w:t>
      </w:r>
      <w:r>
        <w:rPr>
          <w:i/>
        </w:rPr>
        <w:t>разработена</w:t>
      </w:r>
      <w:r>
        <w:rPr>
          <w:i/>
          <w:spacing w:val="-24"/>
        </w:rPr>
        <w:t xml:space="preserve"> </w:t>
      </w:r>
      <w:r>
        <w:rPr>
          <w:i/>
        </w:rPr>
        <w:t>самостоятелно.</w:t>
      </w:r>
      <w:r>
        <w:rPr>
          <w:i/>
          <w:spacing w:val="-23"/>
        </w:rPr>
        <w:t xml:space="preserve"> </w:t>
      </w:r>
      <w:r>
        <w:rPr>
          <w:i/>
        </w:rPr>
        <w:t>В</w:t>
      </w:r>
      <w:r>
        <w:rPr>
          <w:i/>
          <w:spacing w:val="-24"/>
        </w:rPr>
        <w:t xml:space="preserve"> </w:t>
      </w:r>
      <w:r>
        <w:rPr>
          <w:i/>
        </w:rPr>
        <w:t>работата</w:t>
      </w:r>
      <w:r>
        <w:rPr>
          <w:i/>
          <w:spacing w:val="-23"/>
        </w:rPr>
        <w:t xml:space="preserve"> </w:t>
      </w:r>
      <w:r>
        <w:rPr>
          <w:i/>
        </w:rPr>
        <w:t>съм</w:t>
      </w:r>
      <w:r>
        <w:rPr>
          <w:i/>
          <w:spacing w:val="-22"/>
        </w:rPr>
        <w:t xml:space="preserve"> </w:t>
      </w:r>
      <w:r>
        <w:rPr>
          <w:i/>
        </w:rPr>
        <w:t>се</w:t>
      </w:r>
      <w:r>
        <w:rPr>
          <w:i/>
          <w:spacing w:val="-24"/>
        </w:rPr>
        <w:t xml:space="preserve"> </w:t>
      </w:r>
      <w:r>
        <w:rPr>
          <w:i/>
        </w:rPr>
        <w:t>съобразил/а</w:t>
      </w:r>
      <w:r>
        <w:rPr>
          <w:i/>
          <w:spacing w:val="-23"/>
        </w:rPr>
        <w:t xml:space="preserve"> </w:t>
      </w:r>
      <w:r>
        <w:rPr>
          <w:i/>
        </w:rPr>
        <w:t>с</w:t>
      </w:r>
      <w:r>
        <w:rPr>
          <w:i/>
          <w:spacing w:val="-23"/>
        </w:rPr>
        <w:t xml:space="preserve"> </w:t>
      </w:r>
      <w:r>
        <w:rPr>
          <w:i/>
        </w:rPr>
        <w:t>авторските</w:t>
      </w:r>
      <w:r>
        <w:rPr>
          <w:i/>
          <w:spacing w:val="-24"/>
        </w:rPr>
        <w:t xml:space="preserve"> </w:t>
      </w:r>
      <w:r>
        <w:rPr>
          <w:i/>
        </w:rPr>
        <w:t>права</w:t>
      </w:r>
      <w:r>
        <w:rPr>
          <w:i/>
          <w:spacing w:val="-24"/>
        </w:rPr>
        <w:t xml:space="preserve"> </w:t>
      </w:r>
      <w:r>
        <w:rPr>
          <w:i/>
        </w:rPr>
        <w:t>на</w:t>
      </w:r>
      <w:r>
        <w:rPr>
          <w:i/>
          <w:spacing w:val="-23"/>
        </w:rPr>
        <w:t xml:space="preserve"> </w:t>
      </w:r>
      <w:r>
        <w:rPr>
          <w:i/>
        </w:rPr>
        <w:t>други източници</w:t>
      </w:r>
      <w:r>
        <w:rPr>
          <w:i/>
          <w:spacing w:val="-22"/>
        </w:rPr>
        <w:t xml:space="preserve"> </w:t>
      </w:r>
      <w:r>
        <w:rPr>
          <w:i/>
        </w:rPr>
        <w:t>или</w:t>
      </w:r>
      <w:r>
        <w:rPr>
          <w:i/>
          <w:spacing w:val="-21"/>
        </w:rPr>
        <w:t xml:space="preserve"> </w:t>
      </w:r>
      <w:r>
        <w:rPr>
          <w:i/>
        </w:rPr>
        <w:t>ресурси,</w:t>
      </w:r>
      <w:r>
        <w:rPr>
          <w:i/>
          <w:spacing w:val="-22"/>
        </w:rPr>
        <w:t xml:space="preserve"> </w:t>
      </w:r>
      <w:r>
        <w:rPr>
          <w:i/>
        </w:rPr>
        <w:t>които</w:t>
      </w:r>
      <w:r>
        <w:rPr>
          <w:i/>
          <w:spacing w:val="-21"/>
        </w:rPr>
        <w:t xml:space="preserve"> </w:t>
      </w:r>
      <w:r>
        <w:rPr>
          <w:i/>
        </w:rPr>
        <w:t>съм</w:t>
      </w:r>
      <w:r>
        <w:rPr>
          <w:i/>
          <w:spacing w:val="-22"/>
        </w:rPr>
        <w:t xml:space="preserve"> </w:t>
      </w:r>
      <w:r>
        <w:rPr>
          <w:i/>
        </w:rPr>
        <w:t>използвал/а</w:t>
      </w:r>
      <w:r>
        <w:rPr>
          <w:i/>
          <w:spacing w:val="-25"/>
        </w:rPr>
        <w:t xml:space="preserve"> </w:t>
      </w:r>
      <w:r>
        <w:rPr>
          <w:i/>
        </w:rPr>
        <w:t>и</w:t>
      </w:r>
      <w:r>
        <w:rPr>
          <w:i/>
          <w:spacing w:val="-21"/>
        </w:rPr>
        <w:t xml:space="preserve"> </w:t>
      </w:r>
      <w:r>
        <w:rPr>
          <w:i/>
        </w:rPr>
        <w:t>съм</w:t>
      </w:r>
      <w:r>
        <w:rPr>
          <w:i/>
          <w:spacing w:val="-22"/>
        </w:rPr>
        <w:t xml:space="preserve"> </w:t>
      </w:r>
      <w:r>
        <w:rPr>
          <w:i/>
        </w:rPr>
        <w:t>цитирал/а</w:t>
      </w:r>
      <w:r>
        <w:rPr>
          <w:i/>
          <w:spacing w:val="-23"/>
        </w:rPr>
        <w:t xml:space="preserve"> </w:t>
      </w:r>
      <w:r>
        <w:rPr>
          <w:i/>
        </w:rPr>
        <w:t>в</w:t>
      </w:r>
      <w:r>
        <w:rPr>
          <w:i/>
          <w:spacing w:val="-23"/>
        </w:rPr>
        <w:t xml:space="preserve"> </w:t>
      </w:r>
      <w:r>
        <w:rPr>
          <w:i/>
        </w:rPr>
        <w:t>текста.</w:t>
      </w:r>
      <w:r>
        <w:rPr>
          <w:i/>
          <w:spacing w:val="-22"/>
        </w:rPr>
        <w:t xml:space="preserve"> </w:t>
      </w:r>
      <w:r>
        <w:rPr>
          <w:i/>
        </w:rPr>
        <w:t>Не</w:t>
      </w:r>
      <w:r>
        <w:rPr>
          <w:i/>
          <w:spacing w:val="-22"/>
        </w:rPr>
        <w:t xml:space="preserve"> </w:t>
      </w:r>
      <w:r>
        <w:rPr>
          <w:i/>
        </w:rPr>
        <w:t>съм</w:t>
      </w:r>
      <w:r>
        <w:rPr>
          <w:i/>
          <w:spacing w:val="-22"/>
        </w:rPr>
        <w:t xml:space="preserve"> </w:t>
      </w:r>
      <w:r>
        <w:rPr>
          <w:i/>
        </w:rPr>
        <w:t>използвал/а други материали, обект на авторско право, освен посочените в раздела "Използвана литература".</w:t>
      </w:r>
      <w:r w:rsidR="00A31608">
        <w:rPr>
          <w:i/>
        </w:rPr>
        <w:t xml:space="preserve"> </w:t>
      </w:r>
      <w:r>
        <w:rPr>
          <w:i/>
        </w:rPr>
        <w:t>Декларирам, че дипломната работа не е представяна в рамките на друга</w:t>
      </w:r>
      <w:r w:rsidR="00A31608" w:rsidRPr="004D350F">
        <w:rPr>
          <w:i/>
          <w:lang w:val="ru-RU"/>
        </w:rPr>
        <w:t xml:space="preserve"> </w:t>
      </w:r>
      <w:r>
        <w:rPr>
          <w:i/>
        </w:rPr>
        <w:t>дипломна защита.</w:t>
      </w:r>
    </w:p>
    <w:p w14:paraId="410B4C6A" w14:textId="77777777" w:rsidR="003A5551" w:rsidRDefault="003A5551">
      <w:pPr>
        <w:pStyle w:val="BodyText"/>
        <w:rPr>
          <w:i/>
          <w:sz w:val="26"/>
        </w:rPr>
      </w:pPr>
    </w:p>
    <w:p w14:paraId="697F51AD" w14:textId="77777777" w:rsidR="003A5551" w:rsidRDefault="003A5551">
      <w:pPr>
        <w:pStyle w:val="BodyText"/>
        <w:rPr>
          <w:i/>
          <w:sz w:val="26"/>
        </w:rPr>
      </w:pPr>
    </w:p>
    <w:p w14:paraId="546D4B83" w14:textId="77777777" w:rsidR="003A5551" w:rsidRDefault="003A5551">
      <w:pPr>
        <w:pStyle w:val="BodyText"/>
        <w:rPr>
          <w:i/>
          <w:sz w:val="26"/>
        </w:rPr>
      </w:pPr>
    </w:p>
    <w:p w14:paraId="7FF6CF7B" w14:textId="77777777" w:rsidR="003A5551" w:rsidRDefault="003A5551">
      <w:pPr>
        <w:pStyle w:val="BodyText"/>
        <w:rPr>
          <w:i/>
          <w:sz w:val="26"/>
        </w:rPr>
      </w:pPr>
    </w:p>
    <w:p w14:paraId="3A829B4B" w14:textId="77777777" w:rsidR="003A5551" w:rsidRDefault="003A5551">
      <w:pPr>
        <w:pStyle w:val="BodyText"/>
        <w:rPr>
          <w:i/>
          <w:sz w:val="26"/>
        </w:rPr>
      </w:pPr>
    </w:p>
    <w:p w14:paraId="3F8C5E98" w14:textId="77777777" w:rsidR="003A5551" w:rsidRDefault="003A5551">
      <w:pPr>
        <w:tabs>
          <w:tab w:val="left" w:pos="5861"/>
        </w:tabs>
        <w:spacing w:before="160"/>
        <w:ind w:left="100"/>
        <w:rPr>
          <w:i/>
          <w:sz w:val="24"/>
        </w:rPr>
      </w:pPr>
      <w:r>
        <w:rPr>
          <w:i/>
          <w:w w:val="95"/>
          <w:sz w:val="24"/>
        </w:rPr>
        <w:t>Дата:</w:t>
      </w:r>
      <w:r>
        <w:rPr>
          <w:i/>
          <w:w w:val="95"/>
          <w:sz w:val="24"/>
        </w:rPr>
        <w:tab/>
      </w:r>
      <w:r>
        <w:rPr>
          <w:i/>
          <w:sz w:val="24"/>
        </w:rPr>
        <w:t>Декларатор:</w:t>
      </w:r>
    </w:p>
    <w:p w14:paraId="0715B89A" w14:textId="77777777" w:rsidR="003A5551" w:rsidRDefault="003A5551">
      <w:pPr>
        <w:spacing w:before="139"/>
        <w:ind w:left="100"/>
        <w:rPr>
          <w:i/>
          <w:sz w:val="24"/>
        </w:rPr>
      </w:pPr>
      <w:r>
        <w:rPr>
          <w:i/>
          <w:sz w:val="24"/>
        </w:rPr>
        <w:t>гр. София</w:t>
      </w:r>
    </w:p>
    <w:p w14:paraId="0D174FB5" w14:textId="3379E059" w:rsidR="00E35D1B" w:rsidRPr="004D350F" w:rsidRDefault="00E35D1B" w:rsidP="00CD195F">
      <w:pPr>
        <w:spacing w:after="0" w:line="240" w:lineRule="auto"/>
        <w:jc w:val="both"/>
        <w:rPr>
          <w:rFonts w:ascii="Arial" w:hAnsi="Arial" w:cs="Arial"/>
          <w:sz w:val="24"/>
          <w:szCs w:val="24"/>
          <w:lang w:val="ru-RU"/>
        </w:rPr>
      </w:pPr>
    </w:p>
    <w:p w14:paraId="65A086F4" w14:textId="5A662990" w:rsidR="0071459F" w:rsidRPr="004D350F" w:rsidRDefault="0071459F" w:rsidP="00CD195F">
      <w:pPr>
        <w:spacing w:after="0" w:line="240" w:lineRule="auto"/>
        <w:jc w:val="both"/>
        <w:rPr>
          <w:rFonts w:ascii="Arial" w:hAnsi="Arial" w:cs="Arial"/>
          <w:sz w:val="24"/>
          <w:szCs w:val="24"/>
          <w:lang w:val="ru-RU"/>
        </w:rPr>
      </w:pPr>
    </w:p>
    <w:p w14:paraId="1C555ADF" w14:textId="118BE386" w:rsidR="0071459F" w:rsidRPr="004D350F" w:rsidRDefault="0071459F" w:rsidP="00CD195F">
      <w:pPr>
        <w:spacing w:after="0" w:line="240" w:lineRule="auto"/>
        <w:jc w:val="both"/>
        <w:rPr>
          <w:rFonts w:ascii="Arial" w:hAnsi="Arial" w:cs="Arial"/>
          <w:sz w:val="24"/>
          <w:szCs w:val="24"/>
          <w:lang w:val="ru-RU"/>
        </w:rPr>
      </w:pPr>
    </w:p>
    <w:p w14:paraId="3EA43C3C" w14:textId="3DA7983F" w:rsidR="0071459F" w:rsidRPr="004D350F" w:rsidRDefault="0071459F" w:rsidP="00CD195F">
      <w:pPr>
        <w:spacing w:after="0" w:line="240" w:lineRule="auto"/>
        <w:jc w:val="both"/>
        <w:rPr>
          <w:rFonts w:ascii="Arial" w:hAnsi="Arial" w:cs="Arial"/>
          <w:sz w:val="24"/>
          <w:szCs w:val="24"/>
          <w:lang w:val="ru-RU"/>
        </w:rPr>
      </w:pPr>
    </w:p>
    <w:p w14:paraId="6188898B" w14:textId="4E117F79" w:rsidR="0071459F" w:rsidRPr="004D350F" w:rsidRDefault="0071459F" w:rsidP="00CD195F">
      <w:pPr>
        <w:spacing w:after="0" w:line="240" w:lineRule="auto"/>
        <w:jc w:val="both"/>
        <w:rPr>
          <w:rFonts w:ascii="Arial" w:hAnsi="Arial" w:cs="Arial"/>
          <w:sz w:val="24"/>
          <w:szCs w:val="24"/>
          <w:lang w:val="ru-RU"/>
        </w:rPr>
      </w:pPr>
    </w:p>
    <w:p w14:paraId="105426F7" w14:textId="07679BB0" w:rsidR="0071459F" w:rsidRPr="004D350F" w:rsidRDefault="0071459F" w:rsidP="00CD195F">
      <w:pPr>
        <w:spacing w:after="0" w:line="240" w:lineRule="auto"/>
        <w:jc w:val="both"/>
        <w:rPr>
          <w:rFonts w:ascii="Arial" w:hAnsi="Arial" w:cs="Arial"/>
          <w:sz w:val="24"/>
          <w:szCs w:val="24"/>
          <w:lang w:val="ru-RU"/>
        </w:rPr>
      </w:pPr>
    </w:p>
    <w:p w14:paraId="2CCC6D21" w14:textId="39835BB0" w:rsidR="0071459F" w:rsidRPr="004D350F" w:rsidRDefault="0071459F" w:rsidP="00CD195F">
      <w:pPr>
        <w:spacing w:after="0" w:line="240" w:lineRule="auto"/>
        <w:jc w:val="both"/>
        <w:rPr>
          <w:rFonts w:ascii="Arial" w:hAnsi="Arial" w:cs="Arial"/>
          <w:sz w:val="24"/>
          <w:szCs w:val="24"/>
          <w:lang w:val="ru-RU"/>
        </w:rPr>
      </w:pPr>
    </w:p>
    <w:p w14:paraId="7F613A76" w14:textId="500CC4AA" w:rsidR="0071459F" w:rsidRPr="004D350F" w:rsidRDefault="0071459F" w:rsidP="00CD195F">
      <w:pPr>
        <w:spacing w:after="0" w:line="240" w:lineRule="auto"/>
        <w:jc w:val="both"/>
        <w:rPr>
          <w:rFonts w:ascii="Arial" w:hAnsi="Arial" w:cs="Arial"/>
          <w:sz w:val="24"/>
          <w:szCs w:val="24"/>
          <w:lang w:val="ru-RU"/>
        </w:rPr>
      </w:pPr>
    </w:p>
    <w:p w14:paraId="14E19B15" w14:textId="2E0728A1" w:rsidR="0071459F" w:rsidRPr="004D350F" w:rsidRDefault="0071459F" w:rsidP="00CD195F">
      <w:pPr>
        <w:spacing w:after="0" w:line="240" w:lineRule="auto"/>
        <w:jc w:val="both"/>
        <w:rPr>
          <w:rFonts w:ascii="Arial" w:hAnsi="Arial" w:cs="Arial"/>
          <w:sz w:val="24"/>
          <w:szCs w:val="24"/>
          <w:lang w:val="ru-RU"/>
        </w:rPr>
      </w:pPr>
    </w:p>
    <w:p w14:paraId="63AE8493" w14:textId="3920DE4F" w:rsidR="0071459F" w:rsidRPr="004D350F" w:rsidRDefault="0071459F" w:rsidP="00CD195F">
      <w:pPr>
        <w:spacing w:after="0" w:line="240" w:lineRule="auto"/>
        <w:jc w:val="both"/>
        <w:rPr>
          <w:rFonts w:ascii="Arial" w:hAnsi="Arial" w:cs="Arial"/>
          <w:sz w:val="24"/>
          <w:szCs w:val="24"/>
          <w:lang w:val="ru-RU"/>
        </w:rPr>
      </w:pPr>
    </w:p>
    <w:p w14:paraId="3CFD4D8C" w14:textId="5C94CD53" w:rsidR="0071459F" w:rsidRPr="004D350F" w:rsidRDefault="0071459F" w:rsidP="00CD195F">
      <w:pPr>
        <w:spacing w:after="0" w:line="240" w:lineRule="auto"/>
        <w:jc w:val="both"/>
        <w:rPr>
          <w:rFonts w:ascii="Arial" w:hAnsi="Arial" w:cs="Arial"/>
          <w:sz w:val="24"/>
          <w:szCs w:val="24"/>
          <w:lang w:val="ru-RU"/>
        </w:rPr>
      </w:pPr>
    </w:p>
    <w:p w14:paraId="54B0E12B" w14:textId="77777777" w:rsidR="009778EF" w:rsidRPr="009778EF" w:rsidRDefault="009778EF" w:rsidP="009778EF">
      <w:pPr>
        <w:spacing w:after="0" w:line="240" w:lineRule="auto"/>
        <w:rPr>
          <w:rFonts w:ascii="Arial" w:hAnsi="Arial" w:cs="Arial"/>
          <w:b/>
          <w:bCs/>
          <w:sz w:val="20"/>
          <w:szCs w:val="20"/>
        </w:rPr>
      </w:pPr>
    </w:p>
    <w:p w14:paraId="6AD0E979" w14:textId="268B37EA" w:rsidR="0071459F" w:rsidRPr="004D350F" w:rsidRDefault="0071459F" w:rsidP="00CD195F">
      <w:pPr>
        <w:spacing w:after="0" w:line="240" w:lineRule="auto"/>
        <w:jc w:val="both"/>
        <w:rPr>
          <w:rFonts w:ascii="Arial" w:hAnsi="Arial" w:cs="Arial"/>
          <w:b/>
          <w:bCs/>
          <w:sz w:val="40"/>
          <w:szCs w:val="40"/>
          <w:lang w:val="ru-RU"/>
        </w:rPr>
      </w:pPr>
      <w:commentRangeStart w:id="1"/>
      <w:r w:rsidRPr="004D5956">
        <w:rPr>
          <w:rFonts w:ascii="Arial" w:hAnsi="Arial" w:cs="Arial"/>
          <w:b/>
          <w:bCs/>
          <w:sz w:val="40"/>
          <w:szCs w:val="40"/>
        </w:rPr>
        <w:lastRenderedPageBreak/>
        <w:t>Съдържание:</w:t>
      </w:r>
      <w:r w:rsidR="004D5956" w:rsidRPr="004D350F">
        <w:rPr>
          <w:rFonts w:ascii="Arial" w:hAnsi="Arial" w:cs="Arial"/>
          <w:b/>
          <w:bCs/>
          <w:sz w:val="40"/>
          <w:szCs w:val="40"/>
          <w:lang w:val="ru-RU"/>
        </w:rPr>
        <w:t xml:space="preserve"> </w:t>
      </w:r>
      <w:del w:id="2" w:author="Valentin Aleksandrov" w:date="2020-09-09T09:07:00Z">
        <w:r w:rsidR="004D5956" w:rsidRPr="004D350F" w:rsidDel="009409B4">
          <w:rPr>
            <w:rFonts w:ascii="Arial" w:hAnsi="Arial" w:cs="Arial"/>
            <w:b/>
            <w:bCs/>
            <w:sz w:val="40"/>
            <w:szCs w:val="40"/>
            <w:highlight w:val="green"/>
            <w:lang w:val="ru-RU"/>
          </w:rPr>
          <w:delText>(</w:delText>
        </w:r>
        <w:r w:rsidR="004D5956" w:rsidRPr="003D3336" w:rsidDel="009409B4">
          <w:rPr>
            <w:rFonts w:ascii="Arial" w:hAnsi="Arial" w:cs="Arial"/>
            <w:b/>
            <w:bCs/>
            <w:sz w:val="40"/>
            <w:szCs w:val="40"/>
            <w:highlight w:val="green"/>
          </w:rPr>
          <w:delText>накрая -&gt; добави страници</w:delText>
        </w:r>
        <w:r w:rsidR="004D5956" w:rsidRPr="004D350F" w:rsidDel="009409B4">
          <w:rPr>
            <w:rFonts w:ascii="Arial" w:hAnsi="Arial" w:cs="Arial"/>
            <w:b/>
            <w:bCs/>
            <w:sz w:val="40"/>
            <w:szCs w:val="40"/>
            <w:highlight w:val="green"/>
            <w:lang w:val="ru-RU"/>
          </w:rPr>
          <w:delText>)</w:delText>
        </w:r>
        <w:commentRangeEnd w:id="1"/>
        <w:r w:rsidR="00702A81" w:rsidDel="009409B4">
          <w:rPr>
            <w:rStyle w:val="CommentReference"/>
          </w:rPr>
          <w:commentReference w:id="1"/>
        </w:r>
      </w:del>
    </w:p>
    <w:p w14:paraId="0166B11D" w14:textId="77777777" w:rsidR="0071459F" w:rsidRDefault="0071459F" w:rsidP="00CD195F">
      <w:pPr>
        <w:spacing w:after="0" w:line="240" w:lineRule="auto"/>
        <w:jc w:val="both"/>
        <w:rPr>
          <w:rFonts w:ascii="Arial" w:hAnsi="Arial" w:cs="Arial"/>
          <w:sz w:val="24"/>
          <w:szCs w:val="24"/>
        </w:rPr>
      </w:pPr>
    </w:p>
    <w:p w14:paraId="3EB0AEAD" w14:textId="7F351D6A" w:rsidR="0071459F" w:rsidRPr="004D350F" w:rsidRDefault="0071459F" w:rsidP="00CD195F">
      <w:pPr>
        <w:spacing w:after="0" w:line="240" w:lineRule="auto"/>
        <w:jc w:val="both"/>
        <w:rPr>
          <w:rFonts w:ascii="Arial" w:hAnsi="Arial" w:cs="Arial"/>
          <w:b/>
          <w:bCs/>
          <w:sz w:val="24"/>
          <w:szCs w:val="24"/>
          <w:lang w:val="ru-RU"/>
        </w:rPr>
      </w:pPr>
      <w:r w:rsidRPr="00C338D6">
        <w:rPr>
          <w:rFonts w:ascii="Arial" w:hAnsi="Arial" w:cs="Arial"/>
          <w:b/>
          <w:bCs/>
          <w:sz w:val="24"/>
          <w:szCs w:val="24"/>
        </w:rPr>
        <w:t>Увод</w:t>
      </w:r>
    </w:p>
    <w:p w14:paraId="6FAE0CC5" w14:textId="032CE4C5" w:rsidR="0071459F" w:rsidRPr="004D350F" w:rsidRDefault="0071459F" w:rsidP="00CD195F">
      <w:pPr>
        <w:spacing w:after="0" w:line="240" w:lineRule="auto"/>
        <w:jc w:val="both"/>
        <w:rPr>
          <w:rFonts w:ascii="Arial" w:hAnsi="Arial" w:cs="Arial"/>
          <w:sz w:val="24"/>
          <w:szCs w:val="24"/>
          <w:lang w:val="ru-RU"/>
        </w:rPr>
      </w:pPr>
    </w:p>
    <w:p w14:paraId="69CA391B" w14:textId="3C591195" w:rsidR="00C338D6" w:rsidRPr="00C338D6" w:rsidRDefault="0071459F" w:rsidP="00CD195F">
      <w:pPr>
        <w:spacing w:after="0" w:line="240" w:lineRule="auto"/>
        <w:jc w:val="both"/>
        <w:rPr>
          <w:rFonts w:ascii="Arial" w:hAnsi="Arial" w:cs="Arial"/>
          <w:b/>
          <w:bCs/>
          <w:sz w:val="24"/>
          <w:szCs w:val="24"/>
        </w:rPr>
      </w:pPr>
      <w:r w:rsidRPr="00C338D6">
        <w:rPr>
          <w:rFonts w:ascii="Arial" w:hAnsi="Arial" w:cs="Arial"/>
          <w:b/>
          <w:bCs/>
          <w:sz w:val="24"/>
          <w:szCs w:val="24"/>
        </w:rPr>
        <w:t>Първа глава</w:t>
      </w:r>
      <w:r w:rsidR="00485D57" w:rsidRPr="004D350F">
        <w:rPr>
          <w:rFonts w:ascii="Arial" w:hAnsi="Arial" w:cs="Arial"/>
          <w:b/>
          <w:bCs/>
          <w:sz w:val="24"/>
          <w:szCs w:val="24"/>
          <w:lang w:val="ru-RU"/>
        </w:rPr>
        <w:t xml:space="preserve"> </w:t>
      </w:r>
      <w:r w:rsidR="00485D57" w:rsidRPr="00C338D6">
        <w:rPr>
          <w:rFonts w:ascii="Arial" w:hAnsi="Arial" w:cs="Arial"/>
          <w:b/>
          <w:bCs/>
          <w:sz w:val="24"/>
          <w:szCs w:val="24"/>
        </w:rPr>
        <w:t>– Описание на проблемната област. Цели и задачи.</w:t>
      </w:r>
    </w:p>
    <w:p w14:paraId="78CD80CD" w14:textId="77777777" w:rsidR="00C338D6" w:rsidRDefault="00C338D6" w:rsidP="00CD195F">
      <w:pPr>
        <w:spacing w:after="0" w:line="240" w:lineRule="auto"/>
        <w:jc w:val="both"/>
        <w:rPr>
          <w:rFonts w:ascii="Arial" w:hAnsi="Arial" w:cs="Arial"/>
          <w:sz w:val="24"/>
          <w:szCs w:val="24"/>
        </w:rPr>
      </w:pPr>
    </w:p>
    <w:p w14:paraId="55959ECD" w14:textId="2244CEC6" w:rsidR="00C338D6" w:rsidRPr="004D350F" w:rsidRDefault="00C338D6" w:rsidP="00CD195F">
      <w:pPr>
        <w:spacing w:after="0" w:line="240" w:lineRule="auto"/>
        <w:jc w:val="both"/>
        <w:rPr>
          <w:rFonts w:ascii="Arial" w:hAnsi="Arial" w:cs="Arial"/>
          <w:sz w:val="24"/>
          <w:szCs w:val="24"/>
          <w:lang w:val="ru-RU"/>
        </w:rPr>
      </w:pPr>
      <w:r>
        <w:rPr>
          <w:rFonts w:ascii="Arial" w:hAnsi="Arial" w:cs="Arial"/>
          <w:sz w:val="24"/>
          <w:szCs w:val="24"/>
        </w:rPr>
        <w:t>Въведение в проблема</w:t>
      </w:r>
      <w:r w:rsidR="002C114E">
        <w:rPr>
          <w:rFonts w:ascii="Arial" w:hAnsi="Arial" w:cs="Arial"/>
          <w:sz w:val="24"/>
          <w:szCs w:val="24"/>
        </w:rPr>
        <w:t xml:space="preserve"> </w:t>
      </w:r>
    </w:p>
    <w:p w14:paraId="24BC4F39" w14:textId="37E57E27" w:rsidR="00C338D6" w:rsidRPr="004D350F" w:rsidRDefault="00C338D6" w:rsidP="00CD195F">
      <w:pPr>
        <w:spacing w:after="0" w:line="240" w:lineRule="auto"/>
        <w:jc w:val="both"/>
        <w:rPr>
          <w:rFonts w:ascii="Arial" w:hAnsi="Arial" w:cs="Arial"/>
          <w:sz w:val="24"/>
          <w:szCs w:val="24"/>
          <w:lang w:val="ru-RU"/>
        </w:rPr>
      </w:pPr>
      <w:r>
        <w:rPr>
          <w:rFonts w:ascii="Arial" w:hAnsi="Arial" w:cs="Arial"/>
          <w:sz w:val="24"/>
          <w:szCs w:val="24"/>
        </w:rPr>
        <w:t>Актуалност на проблема</w:t>
      </w:r>
      <w:r w:rsidR="002C114E" w:rsidRPr="004D350F">
        <w:rPr>
          <w:rFonts w:ascii="Arial" w:hAnsi="Arial" w:cs="Arial"/>
          <w:sz w:val="24"/>
          <w:szCs w:val="24"/>
          <w:lang w:val="ru-RU"/>
        </w:rPr>
        <w:t xml:space="preserve"> </w:t>
      </w:r>
    </w:p>
    <w:p w14:paraId="147A1A9A" w14:textId="31EDA8E6" w:rsidR="00C338D6" w:rsidRPr="004D350F" w:rsidRDefault="00C338D6" w:rsidP="00CD195F">
      <w:pPr>
        <w:spacing w:after="0" w:line="240" w:lineRule="auto"/>
        <w:jc w:val="both"/>
        <w:rPr>
          <w:rFonts w:ascii="Arial" w:hAnsi="Arial" w:cs="Arial"/>
          <w:sz w:val="24"/>
          <w:szCs w:val="24"/>
          <w:lang w:val="ru-RU"/>
        </w:rPr>
      </w:pPr>
      <w:r>
        <w:rPr>
          <w:rFonts w:ascii="Arial" w:hAnsi="Arial" w:cs="Arial"/>
          <w:sz w:val="24"/>
          <w:szCs w:val="24"/>
        </w:rPr>
        <w:t>Текущо състояние</w:t>
      </w:r>
      <w:r w:rsidR="002C114E" w:rsidRPr="004D350F">
        <w:rPr>
          <w:rFonts w:ascii="Arial" w:hAnsi="Arial" w:cs="Arial"/>
          <w:sz w:val="24"/>
          <w:szCs w:val="24"/>
          <w:lang w:val="ru-RU"/>
        </w:rPr>
        <w:t xml:space="preserve"> </w:t>
      </w:r>
    </w:p>
    <w:p w14:paraId="2D0E69BE" w14:textId="56E25D58" w:rsidR="00C338D6" w:rsidRPr="004D350F" w:rsidRDefault="00C338D6" w:rsidP="00CD195F">
      <w:pPr>
        <w:spacing w:after="0" w:line="240" w:lineRule="auto"/>
        <w:jc w:val="both"/>
        <w:rPr>
          <w:rFonts w:ascii="Arial" w:hAnsi="Arial" w:cs="Arial"/>
          <w:sz w:val="24"/>
          <w:szCs w:val="24"/>
          <w:lang w:val="ru-RU"/>
        </w:rPr>
      </w:pPr>
      <w:r>
        <w:rPr>
          <w:rFonts w:ascii="Arial" w:hAnsi="Arial" w:cs="Arial"/>
          <w:sz w:val="24"/>
          <w:szCs w:val="24"/>
        </w:rPr>
        <w:t>Мотиви за разработка</w:t>
      </w:r>
      <w:r w:rsidR="002C114E" w:rsidRPr="004D350F">
        <w:rPr>
          <w:rFonts w:ascii="Arial" w:hAnsi="Arial" w:cs="Arial"/>
          <w:sz w:val="24"/>
          <w:szCs w:val="24"/>
          <w:lang w:val="ru-RU"/>
        </w:rPr>
        <w:t xml:space="preserve"> </w:t>
      </w:r>
    </w:p>
    <w:p w14:paraId="2CBAA3EA" w14:textId="076CC7EF" w:rsidR="00485D57" w:rsidRPr="004D350F" w:rsidRDefault="00C338D6" w:rsidP="00CD195F">
      <w:pPr>
        <w:spacing w:after="0" w:line="240" w:lineRule="auto"/>
        <w:jc w:val="both"/>
        <w:rPr>
          <w:rFonts w:ascii="Arial" w:hAnsi="Arial" w:cs="Arial"/>
          <w:sz w:val="24"/>
          <w:szCs w:val="24"/>
          <w:lang w:val="ru-RU"/>
        </w:rPr>
      </w:pPr>
      <w:r>
        <w:rPr>
          <w:rFonts w:ascii="Arial" w:hAnsi="Arial" w:cs="Arial"/>
          <w:sz w:val="24"/>
          <w:szCs w:val="24"/>
        </w:rPr>
        <w:t>Цели и Задачи</w:t>
      </w:r>
      <w:r w:rsidR="002C114E" w:rsidRPr="004D350F">
        <w:rPr>
          <w:rFonts w:ascii="Arial" w:hAnsi="Arial" w:cs="Arial"/>
          <w:sz w:val="24"/>
          <w:szCs w:val="24"/>
          <w:lang w:val="ru-RU"/>
        </w:rPr>
        <w:t xml:space="preserve"> </w:t>
      </w:r>
    </w:p>
    <w:p w14:paraId="551FF10E" w14:textId="6F9CB774" w:rsidR="003400B5" w:rsidRPr="00E474ED" w:rsidRDefault="00E474ED" w:rsidP="00CD195F">
      <w:pPr>
        <w:spacing w:after="0" w:line="240" w:lineRule="auto"/>
        <w:jc w:val="both"/>
        <w:rPr>
          <w:rFonts w:ascii="Arial" w:hAnsi="Arial" w:cs="Arial"/>
          <w:sz w:val="24"/>
          <w:szCs w:val="24"/>
        </w:rPr>
      </w:pPr>
      <w:r>
        <w:rPr>
          <w:rFonts w:ascii="Arial" w:hAnsi="Arial" w:cs="Arial"/>
          <w:sz w:val="24"/>
          <w:szCs w:val="24"/>
        </w:rPr>
        <w:t>Проучване за желанието от страна на хората да научат музикален инструмент</w:t>
      </w:r>
    </w:p>
    <w:p w14:paraId="01289905" w14:textId="77777777" w:rsidR="00C338D6" w:rsidRPr="00C338D6" w:rsidRDefault="00C338D6" w:rsidP="00CD195F">
      <w:pPr>
        <w:spacing w:after="0" w:line="240" w:lineRule="auto"/>
        <w:jc w:val="both"/>
        <w:rPr>
          <w:rFonts w:ascii="Arial" w:hAnsi="Arial" w:cs="Arial"/>
          <w:sz w:val="24"/>
          <w:szCs w:val="24"/>
        </w:rPr>
      </w:pPr>
    </w:p>
    <w:p w14:paraId="19B1A75E" w14:textId="7ED33590" w:rsidR="00485D57" w:rsidRDefault="00485D57" w:rsidP="00CD195F">
      <w:pPr>
        <w:spacing w:after="0" w:line="240" w:lineRule="auto"/>
        <w:jc w:val="both"/>
        <w:rPr>
          <w:rFonts w:ascii="Arial" w:hAnsi="Arial" w:cs="Arial"/>
          <w:b/>
          <w:bCs/>
          <w:sz w:val="24"/>
          <w:szCs w:val="24"/>
        </w:rPr>
      </w:pPr>
      <w:r w:rsidRPr="00C338D6">
        <w:rPr>
          <w:rFonts w:ascii="Arial" w:hAnsi="Arial" w:cs="Arial"/>
          <w:b/>
          <w:bCs/>
          <w:sz w:val="24"/>
          <w:szCs w:val="24"/>
        </w:rPr>
        <w:t xml:space="preserve">Втора глава </w:t>
      </w:r>
      <w:r w:rsidR="00C338D6" w:rsidRPr="00C338D6">
        <w:rPr>
          <w:rFonts w:ascii="Arial" w:hAnsi="Arial" w:cs="Arial"/>
          <w:b/>
          <w:bCs/>
          <w:sz w:val="24"/>
          <w:szCs w:val="24"/>
        </w:rPr>
        <w:t>–</w:t>
      </w:r>
      <w:r w:rsidRPr="00C338D6">
        <w:rPr>
          <w:rFonts w:ascii="Arial" w:hAnsi="Arial" w:cs="Arial"/>
          <w:b/>
          <w:bCs/>
          <w:sz w:val="24"/>
          <w:szCs w:val="24"/>
        </w:rPr>
        <w:t xml:space="preserve"> </w:t>
      </w:r>
      <w:r w:rsidR="00C338D6" w:rsidRPr="00C338D6">
        <w:rPr>
          <w:rFonts w:ascii="Arial" w:hAnsi="Arial" w:cs="Arial"/>
          <w:b/>
          <w:bCs/>
          <w:sz w:val="24"/>
          <w:szCs w:val="24"/>
        </w:rPr>
        <w:t>Проектиране на приложението.</w:t>
      </w:r>
    </w:p>
    <w:p w14:paraId="07BACBEE" w14:textId="242E0B41" w:rsidR="00C338D6" w:rsidRDefault="00C338D6" w:rsidP="00CD195F">
      <w:pPr>
        <w:spacing w:after="0" w:line="240" w:lineRule="auto"/>
        <w:jc w:val="both"/>
        <w:rPr>
          <w:rFonts w:ascii="Arial" w:hAnsi="Arial" w:cs="Arial"/>
          <w:b/>
          <w:bCs/>
          <w:sz w:val="24"/>
          <w:szCs w:val="24"/>
        </w:rPr>
      </w:pPr>
    </w:p>
    <w:p w14:paraId="15729362" w14:textId="7317237E" w:rsidR="00C338D6" w:rsidRPr="004D350F" w:rsidRDefault="00C338D6" w:rsidP="00CD195F">
      <w:pPr>
        <w:spacing w:after="0" w:line="240" w:lineRule="auto"/>
        <w:jc w:val="both"/>
        <w:rPr>
          <w:rFonts w:ascii="Arial" w:hAnsi="Arial" w:cs="Arial"/>
          <w:sz w:val="24"/>
          <w:szCs w:val="24"/>
          <w:lang w:val="ru-RU"/>
        </w:rPr>
      </w:pPr>
      <w:r w:rsidRPr="000764B7">
        <w:rPr>
          <w:rFonts w:ascii="Arial" w:hAnsi="Arial" w:cs="Arial"/>
          <w:b/>
          <w:bCs/>
          <w:sz w:val="24"/>
          <w:szCs w:val="24"/>
        </w:rPr>
        <w:t>Целева група</w:t>
      </w:r>
    </w:p>
    <w:p w14:paraId="75AA27A5" w14:textId="136A01FE" w:rsidR="00C338D6" w:rsidRPr="004D350F" w:rsidRDefault="00C338D6" w:rsidP="00CD195F">
      <w:pPr>
        <w:spacing w:after="0" w:line="240" w:lineRule="auto"/>
        <w:jc w:val="both"/>
        <w:rPr>
          <w:rFonts w:ascii="Arial" w:hAnsi="Arial" w:cs="Arial"/>
          <w:b/>
          <w:bCs/>
          <w:sz w:val="24"/>
          <w:szCs w:val="24"/>
          <w:lang w:val="ru-RU"/>
        </w:rPr>
      </w:pPr>
      <w:r w:rsidRPr="000764B7">
        <w:rPr>
          <w:rFonts w:ascii="Arial" w:hAnsi="Arial" w:cs="Arial"/>
          <w:b/>
          <w:bCs/>
          <w:sz w:val="24"/>
          <w:szCs w:val="24"/>
        </w:rPr>
        <w:t>Системни изисквания</w:t>
      </w:r>
      <w:r w:rsidR="001A46E9">
        <w:rPr>
          <w:rFonts w:ascii="Arial" w:hAnsi="Arial" w:cs="Arial"/>
          <w:b/>
          <w:bCs/>
          <w:sz w:val="24"/>
          <w:szCs w:val="24"/>
        </w:rPr>
        <w:t xml:space="preserve"> </w:t>
      </w:r>
    </w:p>
    <w:p w14:paraId="49A70B36" w14:textId="21A75B68" w:rsidR="00C338D6" w:rsidRPr="004D350F" w:rsidRDefault="00C338D6" w:rsidP="00CD195F">
      <w:pPr>
        <w:spacing w:after="0" w:line="240" w:lineRule="auto"/>
        <w:jc w:val="both"/>
        <w:rPr>
          <w:rFonts w:ascii="Arial" w:hAnsi="Arial" w:cs="Arial"/>
          <w:sz w:val="24"/>
          <w:szCs w:val="24"/>
          <w:lang w:val="ru-RU"/>
        </w:rPr>
      </w:pPr>
      <w:r>
        <w:rPr>
          <w:rFonts w:ascii="Arial" w:hAnsi="Arial" w:cs="Arial"/>
          <w:sz w:val="24"/>
          <w:szCs w:val="24"/>
        </w:rPr>
        <w:t>Функционални изисквания</w:t>
      </w:r>
    </w:p>
    <w:p w14:paraId="48CCE726" w14:textId="0979087C" w:rsidR="00C338D6" w:rsidRDefault="00C338D6" w:rsidP="00CD195F">
      <w:pPr>
        <w:spacing w:after="0" w:line="240" w:lineRule="auto"/>
        <w:jc w:val="both"/>
        <w:rPr>
          <w:rFonts w:ascii="Arial" w:hAnsi="Arial" w:cs="Arial"/>
          <w:sz w:val="24"/>
          <w:szCs w:val="24"/>
        </w:rPr>
      </w:pPr>
      <w:r>
        <w:rPr>
          <w:rFonts w:ascii="Arial" w:hAnsi="Arial" w:cs="Arial"/>
          <w:sz w:val="24"/>
          <w:szCs w:val="24"/>
        </w:rPr>
        <w:t>Нефункционални изисквания</w:t>
      </w:r>
    </w:p>
    <w:p w14:paraId="034740C9" w14:textId="56CEB6FE" w:rsidR="00C338D6" w:rsidRPr="004D350F" w:rsidRDefault="00C338D6" w:rsidP="00CD195F">
      <w:pPr>
        <w:spacing w:after="0" w:line="240" w:lineRule="auto"/>
        <w:jc w:val="both"/>
        <w:rPr>
          <w:rFonts w:ascii="Arial" w:hAnsi="Arial" w:cs="Arial"/>
          <w:sz w:val="24"/>
          <w:szCs w:val="24"/>
          <w:lang w:val="ru-RU"/>
        </w:rPr>
      </w:pPr>
      <w:r w:rsidRPr="000764B7">
        <w:rPr>
          <w:rFonts w:ascii="Arial" w:hAnsi="Arial" w:cs="Arial"/>
          <w:b/>
          <w:bCs/>
          <w:sz w:val="24"/>
          <w:szCs w:val="24"/>
        </w:rPr>
        <w:t>Концептуален дизайн на системата</w:t>
      </w:r>
    </w:p>
    <w:p w14:paraId="7AF18D8E" w14:textId="534F04AA" w:rsidR="00C338D6" w:rsidRPr="004D350F" w:rsidRDefault="00C338D6" w:rsidP="00CD195F">
      <w:pPr>
        <w:spacing w:after="0" w:line="240" w:lineRule="auto"/>
        <w:jc w:val="both"/>
        <w:rPr>
          <w:rFonts w:ascii="Arial" w:hAnsi="Arial" w:cs="Arial"/>
          <w:sz w:val="24"/>
          <w:szCs w:val="24"/>
          <w:lang w:val="ru-RU"/>
        </w:rPr>
      </w:pPr>
      <w:r>
        <w:rPr>
          <w:rFonts w:ascii="Arial" w:hAnsi="Arial" w:cs="Arial"/>
          <w:sz w:val="24"/>
          <w:szCs w:val="24"/>
        </w:rPr>
        <w:t xml:space="preserve">Софтуерна архитектура на </w:t>
      </w:r>
      <w:r w:rsidR="00DD5050">
        <w:rPr>
          <w:rFonts w:ascii="Arial" w:hAnsi="Arial" w:cs="Arial"/>
          <w:sz w:val="24"/>
          <w:szCs w:val="24"/>
        </w:rPr>
        <w:t>приложението</w:t>
      </w:r>
      <w:r w:rsidR="002C114E" w:rsidRPr="004D350F">
        <w:rPr>
          <w:rFonts w:ascii="Arial" w:hAnsi="Arial" w:cs="Arial"/>
          <w:sz w:val="24"/>
          <w:szCs w:val="24"/>
          <w:lang w:val="ru-RU"/>
        </w:rPr>
        <w:t xml:space="preserve"> </w:t>
      </w:r>
    </w:p>
    <w:p w14:paraId="36E806D2" w14:textId="1972D829" w:rsidR="00C338D6" w:rsidRPr="004D350F" w:rsidRDefault="00C338D6" w:rsidP="00CD195F">
      <w:pPr>
        <w:spacing w:after="0" w:line="240" w:lineRule="auto"/>
        <w:jc w:val="both"/>
        <w:rPr>
          <w:rFonts w:ascii="Arial" w:hAnsi="Arial" w:cs="Arial"/>
          <w:sz w:val="24"/>
          <w:szCs w:val="24"/>
          <w:lang w:val="ru-RU"/>
        </w:rPr>
      </w:pPr>
      <w:bookmarkStart w:id="3" w:name="_Hlk50369242"/>
      <w:r w:rsidRPr="000764B7">
        <w:rPr>
          <w:rFonts w:ascii="Arial" w:hAnsi="Arial" w:cs="Arial"/>
          <w:b/>
          <w:bCs/>
          <w:sz w:val="24"/>
          <w:szCs w:val="24"/>
        </w:rPr>
        <w:t>Концептуален модел</w:t>
      </w:r>
      <w:r w:rsidR="0077362B" w:rsidRPr="000764B7">
        <w:rPr>
          <w:rFonts w:ascii="Arial" w:hAnsi="Arial" w:cs="Arial"/>
          <w:b/>
          <w:bCs/>
          <w:sz w:val="24"/>
          <w:szCs w:val="24"/>
        </w:rPr>
        <w:t xml:space="preserve"> на базата данни</w:t>
      </w:r>
      <w:r w:rsidR="002C114E" w:rsidRPr="004D350F">
        <w:rPr>
          <w:rFonts w:ascii="Arial" w:hAnsi="Arial" w:cs="Arial"/>
          <w:sz w:val="24"/>
          <w:szCs w:val="24"/>
          <w:lang w:val="ru-RU"/>
        </w:rPr>
        <w:t xml:space="preserve"> </w:t>
      </w:r>
    </w:p>
    <w:bookmarkEnd w:id="3"/>
    <w:p w14:paraId="433C2717" w14:textId="10C0520B" w:rsidR="0077362B" w:rsidRPr="004D350F" w:rsidRDefault="0077362B" w:rsidP="00CD195F">
      <w:pPr>
        <w:spacing w:after="0" w:line="240" w:lineRule="auto"/>
        <w:jc w:val="both"/>
        <w:rPr>
          <w:rFonts w:ascii="Arial" w:hAnsi="Arial" w:cs="Arial"/>
          <w:sz w:val="24"/>
          <w:szCs w:val="24"/>
          <w:lang w:val="ru-RU"/>
        </w:rPr>
      </w:pPr>
      <w:r w:rsidRPr="001A46E9">
        <w:rPr>
          <w:rFonts w:ascii="Arial" w:hAnsi="Arial" w:cs="Arial"/>
          <w:b/>
          <w:bCs/>
          <w:sz w:val="24"/>
          <w:szCs w:val="24"/>
        </w:rPr>
        <w:t>Използвани данни</w:t>
      </w:r>
    </w:p>
    <w:p w14:paraId="3BA3DE04" w14:textId="487B44E5" w:rsidR="0077362B" w:rsidRPr="004D350F" w:rsidRDefault="0077362B" w:rsidP="0077362B">
      <w:pPr>
        <w:spacing w:after="0" w:line="240" w:lineRule="auto"/>
        <w:jc w:val="both"/>
        <w:rPr>
          <w:rFonts w:ascii="Arial" w:hAnsi="Arial" w:cs="Arial"/>
          <w:sz w:val="24"/>
          <w:szCs w:val="24"/>
          <w:lang w:val="ru-RU"/>
        </w:rPr>
      </w:pPr>
      <w:r w:rsidRPr="009679CD">
        <w:rPr>
          <w:rFonts w:ascii="Arial" w:hAnsi="Arial" w:cs="Arial"/>
          <w:b/>
          <w:bCs/>
          <w:sz w:val="24"/>
          <w:szCs w:val="24"/>
        </w:rPr>
        <w:t>Достъпване на функционалностите на потребителя</w:t>
      </w:r>
    </w:p>
    <w:p w14:paraId="762FC24F" w14:textId="3D492847" w:rsidR="0077362B" w:rsidRPr="007D635D" w:rsidRDefault="0077362B" w:rsidP="0077362B">
      <w:pPr>
        <w:spacing w:after="0" w:line="240" w:lineRule="auto"/>
        <w:jc w:val="both"/>
        <w:rPr>
          <w:rFonts w:ascii="Arial" w:hAnsi="Arial" w:cs="Arial"/>
          <w:sz w:val="24"/>
          <w:szCs w:val="24"/>
        </w:rPr>
      </w:pPr>
      <w:r w:rsidRPr="00143396">
        <w:rPr>
          <w:rFonts w:ascii="Arial" w:hAnsi="Arial" w:cs="Arial"/>
          <w:b/>
          <w:bCs/>
          <w:sz w:val="24"/>
          <w:szCs w:val="24"/>
        </w:rPr>
        <w:t>Описание на използваните езици, софтуерни средства и системи</w:t>
      </w:r>
    </w:p>
    <w:p w14:paraId="6EFC2C71" w14:textId="53BA6831"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JavaScript</w:t>
      </w:r>
      <w:r w:rsidR="002C114E">
        <w:rPr>
          <w:rFonts w:ascii="Arial" w:hAnsi="Arial" w:cs="Arial"/>
          <w:sz w:val="24"/>
          <w:szCs w:val="24"/>
          <w:lang w:val="en-US"/>
        </w:rPr>
        <w:t xml:space="preserve"> </w:t>
      </w:r>
    </w:p>
    <w:p w14:paraId="5B41DD64" w14:textId="313BF332"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HTML</w:t>
      </w:r>
      <w:r w:rsidR="002C114E">
        <w:rPr>
          <w:rFonts w:ascii="Arial" w:hAnsi="Arial" w:cs="Arial"/>
          <w:sz w:val="24"/>
          <w:szCs w:val="24"/>
          <w:lang w:val="en-US"/>
        </w:rPr>
        <w:t xml:space="preserve"> </w:t>
      </w:r>
    </w:p>
    <w:p w14:paraId="08D7265D" w14:textId="63EDA55F"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CSS</w:t>
      </w:r>
      <w:r w:rsidR="002C114E">
        <w:rPr>
          <w:rFonts w:ascii="Arial" w:hAnsi="Arial" w:cs="Arial"/>
          <w:sz w:val="24"/>
          <w:szCs w:val="24"/>
          <w:lang w:val="en-US"/>
        </w:rPr>
        <w:t xml:space="preserve"> </w:t>
      </w:r>
    </w:p>
    <w:p w14:paraId="35961EC5" w14:textId="05DB939C" w:rsidR="001666CC" w:rsidRPr="001666CC" w:rsidRDefault="001666CC" w:rsidP="0077362B">
      <w:pPr>
        <w:spacing w:after="0" w:line="240" w:lineRule="auto"/>
        <w:jc w:val="both"/>
        <w:rPr>
          <w:rFonts w:ascii="Arial" w:hAnsi="Arial" w:cs="Arial"/>
          <w:sz w:val="24"/>
          <w:szCs w:val="24"/>
          <w:lang w:val="en-US"/>
        </w:rPr>
      </w:pPr>
      <w:r>
        <w:rPr>
          <w:rFonts w:ascii="Arial" w:hAnsi="Arial" w:cs="Arial"/>
          <w:sz w:val="24"/>
          <w:szCs w:val="24"/>
          <w:lang w:val="en-US"/>
        </w:rPr>
        <w:t>Bootstrap</w:t>
      </w:r>
    </w:p>
    <w:p w14:paraId="40E779E1" w14:textId="2EEE100B"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NodeJS</w:t>
      </w:r>
      <w:r w:rsidR="002C114E">
        <w:rPr>
          <w:rFonts w:ascii="Arial" w:hAnsi="Arial" w:cs="Arial"/>
          <w:sz w:val="24"/>
          <w:szCs w:val="24"/>
          <w:lang w:val="en-US"/>
        </w:rPr>
        <w:t xml:space="preserve"> </w:t>
      </w:r>
    </w:p>
    <w:p w14:paraId="0B3B7A25" w14:textId="7DEA4A5D"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Express</w:t>
      </w:r>
      <w:r w:rsidR="002C114E">
        <w:rPr>
          <w:rFonts w:ascii="Arial" w:hAnsi="Arial" w:cs="Arial"/>
          <w:sz w:val="24"/>
          <w:szCs w:val="24"/>
          <w:lang w:val="en-US"/>
        </w:rPr>
        <w:t xml:space="preserve"> </w:t>
      </w:r>
    </w:p>
    <w:p w14:paraId="03C982E9" w14:textId="2033BFDB"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MySQL</w:t>
      </w:r>
      <w:r w:rsidR="002C114E">
        <w:rPr>
          <w:rFonts w:ascii="Arial" w:hAnsi="Arial" w:cs="Arial"/>
          <w:sz w:val="24"/>
          <w:szCs w:val="24"/>
          <w:lang w:val="en-US"/>
        </w:rPr>
        <w:t xml:space="preserve"> </w:t>
      </w:r>
    </w:p>
    <w:p w14:paraId="67586211" w14:textId="7C5407F3" w:rsidR="0020358B" w:rsidRDefault="0020358B" w:rsidP="0077362B">
      <w:pPr>
        <w:spacing w:after="0" w:line="240" w:lineRule="auto"/>
        <w:jc w:val="both"/>
        <w:rPr>
          <w:rFonts w:ascii="Arial" w:hAnsi="Arial" w:cs="Arial"/>
          <w:sz w:val="24"/>
          <w:szCs w:val="24"/>
          <w:lang w:val="en-US"/>
        </w:rPr>
      </w:pPr>
      <w:r w:rsidRPr="0020358B">
        <w:rPr>
          <w:rFonts w:ascii="Arial" w:hAnsi="Arial" w:cs="Arial"/>
          <w:sz w:val="24"/>
          <w:szCs w:val="24"/>
          <w:lang w:val="en-US"/>
        </w:rPr>
        <w:t>Tuner</w:t>
      </w:r>
      <w:r>
        <w:rPr>
          <w:rFonts w:ascii="Arial" w:hAnsi="Arial" w:cs="Arial"/>
          <w:sz w:val="24"/>
          <w:szCs w:val="24"/>
          <w:lang w:val="en-US"/>
        </w:rPr>
        <w:t xml:space="preserve"> </w:t>
      </w:r>
    </w:p>
    <w:p w14:paraId="608609ED" w14:textId="3EC1FBD9" w:rsidR="0020358B" w:rsidRDefault="0020358B" w:rsidP="0077362B">
      <w:pPr>
        <w:spacing w:after="0" w:line="240" w:lineRule="auto"/>
        <w:jc w:val="both"/>
        <w:rPr>
          <w:rFonts w:ascii="Arial" w:hAnsi="Arial" w:cs="Arial"/>
          <w:sz w:val="24"/>
          <w:szCs w:val="24"/>
          <w:lang w:val="en-US"/>
        </w:rPr>
      </w:pPr>
      <w:r w:rsidRPr="0020358B">
        <w:rPr>
          <w:rFonts w:ascii="Arial" w:hAnsi="Arial" w:cs="Arial"/>
          <w:sz w:val="24"/>
          <w:szCs w:val="24"/>
          <w:lang w:val="en-US"/>
        </w:rPr>
        <w:t>ABCJS</w:t>
      </w:r>
      <w:r w:rsidR="00682FBB">
        <w:rPr>
          <w:rFonts w:ascii="Arial" w:hAnsi="Arial" w:cs="Arial"/>
          <w:sz w:val="24"/>
          <w:szCs w:val="24"/>
          <w:lang w:val="en-US"/>
        </w:rPr>
        <w:t xml:space="preserve"> </w:t>
      </w:r>
    </w:p>
    <w:p w14:paraId="390B6B86" w14:textId="32E7965D" w:rsidR="004A7C80" w:rsidRPr="004A7C80" w:rsidRDefault="004A7C80" w:rsidP="0077362B">
      <w:pPr>
        <w:spacing w:after="0" w:line="240" w:lineRule="auto"/>
        <w:jc w:val="both"/>
        <w:rPr>
          <w:rFonts w:ascii="Arial" w:hAnsi="Arial" w:cs="Arial"/>
          <w:sz w:val="24"/>
          <w:szCs w:val="24"/>
          <w:lang w:val="en-US"/>
        </w:rPr>
      </w:pPr>
      <w:proofErr w:type="spellStart"/>
      <w:r w:rsidRPr="0094267B">
        <w:rPr>
          <w:rFonts w:ascii="Arial" w:hAnsi="Arial" w:cs="Arial"/>
          <w:sz w:val="24"/>
          <w:szCs w:val="24"/>
        </w:rPr>
        <w:t>dom-to-image</w:t>
      </w:r>
      <w:proofErr w:type="spellEnd"/>
      <w:r>
        <w:rPr>
          <w:rFonts w:ascii="Arial" w:hAnsi="Arial" w:cs="Arial"/>
          <w:sz w:val="24"/>
          <w:szCs w:val="24"/>
        </w:rPr>
        <w:t xml:space="preserve"> </w:t>
      </w:r>
    </w:p>
    <w:p w14:paraId="64AFD13A" w14:textId="4FBCC5BF" w:rsidR="0077362B" w:rsidRPr="004D350F" w:rsidRDefault="0077362B" w:rsidP="0077362B">
      <w:pPr>
        <w:spacing w:after="0" w:line="240" w:lineRule="auto"/>
        <w:jc w:val="both"/>
        <w:rPr>
          <w:rFonts w:ascii="Arial" w:hAnsi="Arial" w:cs="Arial"/>
          <w:sz w:val="24"/>
          <w:szCs w:val="24"/>
          <w:lang w:val="ru-RU"/>
        </w:rPr>
      </w:pPr>
      <w:r w:rsidRPr="00682FBB">
        <w:rPr>
          <w:rFonts w:ascii="Arial" w:hAnsi="Arial" w:cs="Arial"/>
          <w:b/>
          <w:bCs/>
          <w:sz w:val="24"/>
          <w:szCs w:val="24"/>
        </w:rPr>
        <w:t>Проектиране на схематичен дизайн и потребителско изживяване</w:t>
      </w:r>
      <w:r w:rsidR="002C114E" w:rsidRPr="004D350F">
        <w:rPr>
          <w:rFonts w:ascii="Arial" w:hAnsi="Arial" w:cs="Arial"/>
          <w:sz w:val="24"/>
          <w:szCs w:val="24"/>
          <w:lang w:val="ru-RU"/>
        </w:rPr>
        <w:t xml:space="preserve"> </w:t>
      </w:r>
    </w:p>
    <w:p w14:paraId="47FA7AD5" w14:textId="672FD389" w:rsidR="0077362B" w:rsidRPr="004D350F" w:rsidRDefault="0077362B" w:rsidP="0077362B">
      <w:pPr>
        <w:spacing w:after="0" w:line="240" w:lineRule="auto"/>
        <w:jc w:val="both"/>
        <w:rPr>
          <w:rFonts w:ascii="Arial" w:hAnsi="Arial" w:cs="Arial"/>
          <w:sz w:val="24"/>
          <w:szCs w:val="24"/>
          <w:lang w:val="ru-RU"/>
        </w:rPr>
      </w:pPr>
      <w:r>
        <w:rPr>
          <w:rFonts w:ascii="Arial" w:hAnsi="Arial" w:cs="Arial"/>
          <w:sz w:val="24"/>
          <w:szCs w:val="24"/>
        </w:rPr>
        <w:t>Схематичен дизайн на приложението</w:t>
      </w:r>
      <w:r w:rsidR="002C114E" w:rsidRPr="004D350F">
        <w:rPr>
          <w:rFonts w:ascii="Arial" w:hAnsi="Arial" w:cs="Arial"/>
          <w:sz w:val="24"/>
          <w:szCs w:val="24"/>
          <w:lang w:val="ru-RU"/>
        </w:rPr>
        <w:t xml:space="preserve"> </w:t>
      </w:r>
    </w:p>
    <w:p w14:paraId="1AE4A501" w14:textId="55BAC7CE" w:rsidR="00485D57" w:rsidRPr="004D350F" w:rsidDel="00246F85" w:rsidRDefault="0077362B" w:rsidP="00246F85">
      <w:pPr>
        <w:spacing w:after="0" w:line="240" w:lineRule="auto"/>
        <w:jc w:val="both"/>
        <w:rPr>
          <w:del w:id="4" w:author="Valentin Aleksandrov" w:date="2020-09-09T09:33:00Z"/>
          <w:rFonts w:ascii="Arial" w:hAnsi="Arial" w:cs="Arial"/>
          <w:sz w:val="24"/>
          <w:szCs w:val="24"/>
          <w:lang w:val="ru-RU"/>
        </w:rPr>
        <w:pPrChange w:id="5" w:author="Valentin Aleksandrov" w:date="2020-09-09T09:33:00Z">
          <w:pPr>
            <w:spacing w:after="0" w:line="240" w:lineRule="auto"/>
            <w:jc w:val="both"/>
          </w:pPr>
        </w:pPrChange>
      </w:pPr>
      <w:r>
        <w:rPr>
          <w:rFonts w:ascii="Arial" w:hAnsi="Arial" w:cs="Arial"/>
          <w:sz w:val="24"/>
          <w:szCs w:val="24"/>
        </w:rPr>
        <w:t>Проектиране на потребителския интерфейс</w:t>
      </w:r>
      <w:r w:rsidR="002C114E" w:rsidRPr="004D350F">
        <w:rPr>
          <w:rFonts w:ascii="Arial" w:hAnsi="Arial" w:cs="Arial"/>
          <w:sz w:val="24"/>
          <w:szCs w:val="24"/>
          <w:lang w:val="ru-RU"/>
        </w:rPr>
        <w:t xml:space="preserve"> </w:t>
      </w:r>
    </w:p>
    <w:p w14:paraId="66ED9D96" w14:textId="276AD8AF" w:rsidR="00A641F9" w:rsidRPr="004D350F" w:rsidRDefault="00A641F9" w:rsidP="00246F85">
      <w:pPr>
        <w:spacing w:after="0" w:line="240" w:lineRule="auto"/>
        <w:jc w:val="both"/>
        <w:rPr>
          <w:rFonts w:ascii="Arial" w:hAnsi="Arial" w:cs="Arial"/>
          <w:sz w:val="24"/>
          <w:szCs w:val="24"/>
          <w:lang w:val="ru-RU"/>
        </w:rPr>
        <w:pPrChange w:id="6" w:author="Valentin Aleksandrov" w:date="2020-09-09T09:33:00Z">
          <w:pPr>
            <w:spacing w:after="0" w:line="240" w:lineRule="auto"/>
            <w:jc w:val="both"/>
          </w:pPr>
        </w:pPrChange>
      </w:pPr>
      <w:del w:id="7" w:author="Valentin Aleksandrov" w:date="2020-09-09T09:33:00Z">
        <w:r w:rsidDel="00246F85">
          <w:rPr>
            <w:rFonts w:ascii="Arial" w:hAnsi="Arial" w:cs="Arial"/>
            <w:sz w:val="24"/>
            <w:szCs w:val="24"/>
          </w:rPr>
          <w:delText>Диаграми на последователността</w:delText>
        </w:r>
      </w:del>
    </w:p>
    <w:p w14:paraId="645C2F81" w14:textId="1F2A5490" w:rsidR="000C6D30" w:rsidRPr="004D350F" w:rsidRDefault="000C6D30" w:rsidP="00CD195F">
      <w:pPr>
        <w:spacing w:after="0" w:line="240" w:lineRule="auto"/>
        <w:jc w:val="both"/>
        <w:rPr>
          <w:rFonts w:ascii="Arial" w:hAnsi="Arial" w:cs="Arial"/>
          <w:sz w:val="24"/>
          <w:szCs w:val="24"/>
          <w:lang w:val="ru-RU"/>
        </w:rPr>
      </w:pPr>
      <w:r>
        <w:rPr>
          <w:rFonts w:ascii="Arial" w:hAnsi="Arial" w:cs="Arial"/>
          <w:sz w:val="24"/>
          <w:szCs w:val="24"/>
        </w:rPr>
        <w:t xml:space="preserve">Потребителски истории </w:t>
      </w:r>
    </w:p>
    <w:p w14:paraId="4EC27142" w14:textId="77777777" w:rsidR="0077362B" w:rsidRDefault="0077362B" w:rsidP="00CD195F">
      <w:pPr>
        <w:spacing w:after="0" w:line="240" w:lineRule="auto"/>
        <w:jc w:val="both"/>
        <w:rPr>
          <w:rFonts w:ascii="Arial" w:hAnsi="Arial" w:cs="Arial"/>
          <w:b/>
          <w:bCs/>
          <w:sz w:val="24"/>
          <w:szCs w:val="24"/>
        </w:rPr>
      </w:pPr>
    </w:p>
    <w:p w14:paraId="5EC03C21" w14:textId="672D4524" w:rsidR="00485D57" w:rsidRDefault="00485D57" w:rsidP="00CD195F">
      <w:pPr>
        <w:spacing w:after="0" w:line="240" w:lineRule="auto"/>
        <w:jc w:val="both"/>
        <w:rPr>
          <w:rFonts w:ascii="Arial" w:hAnsi="Arial" w:cs="Arial"/>
          <w:b/>
          <w:bCs/>
          <w:sz w:val="24"/>
          <w:szCs w:val="24"/>
        </w:rPr>
      </w:pPr>
      <w:r w:rsidRPr="00C338D6">
        <w:rPr>
          <w:rFonts w:ascii="Arial" w:hAnsi="Arial" w:cs="Arial"/>
          <w:b/>
          <w:bCs/>
          <w:sz w:val="24"/>
          <w:szCs w:val="24"/>
        </w:rPr>
        <w:t>Трета глава</w:t>
      </w:r>
      <w:r w:rsidR="00C338D6" w:rsidRPr="00C338D6">
        <w:rPr>
          <w:rFonts w:ascii="Arial" w:hAnsi="Arial" w:cs="Arial"/>
          <w:b/>
          <w:bCs/>
          <w:sz w:val="24"/>
          <w:szCs w:val="24"/>
        </w:rPr>
        <w:t xml:space="preserve"> – Описание на програмната реализация.</w:t>
      </w:r>
    </w:p>
    <w:p w14:paraId="454BF56C" w14:textId="0E130189" w:rsidR="0077362B" w:rsidRDefault="0077362B" w:rsidP="00CD195F">
      <w:pPr>
        <w:spacing w:after="0" w:line="240" w:lineRule="auto"/>
        <w:jc w:val="both"/>
        <w:rPr>
          <w:rFonts w:ascii="Arial" w:hAnsi="Arial" w:cs="Arial"/>
          <w:sz w:val="24"/>
          <w:szCs w:val="24"/>
        </w:rPr>
      </w:pPr>
    </w:p>
    <w:p w14:paraId="0A2E9B52" w14:textId="36DB06B9" w:rsidR="0077362B" w:rsidRPr="004D350F" w:rsidRDefault="0077362B" w:rsidP="00CD195F">
      <w:pPr>
        <w:spacing w:after="0" w:line="240" w:lineRule="auto"/>
        <w:jc w:val="both"/>
        <w:rPr>
          <w:rFonts w:ascii="Arial" w:hAnsi="Arial" w:cs="Arial"/>
          <w:sz w:val="24"/>
          <w:szCs w:val="24"/>
          <w:lang w:val="ru-RU"/>
        </w:rPr>
      </w:pPr>
      <w:r>
        <w:rPr>
          <w:rFonts w:ascii="Arial" w:hAnsi="Arial" w:cs="Arial"/>
          <w:sz w:val="24"/>
          <w:szCs w:val="24"/>
        </w:rPr>
        <w:t>Подход при програмната реализация на приложението</w:t>
      </w:r>
      <w:r w:rsidR="002C114E" w:rsidRPr="004D350F">
        <w:rPr>
          <w:rFonts w:ascii="Arial" w:hAnsi="Arial" w:cs="Arial"/>
          <w:sz w:val="24"/>
          <w:szCs w:val="24"/>
          <w:lang w:val="ru-RU"/>
        </w:rPr>
        <w:t xml:space="preserve"> </w:t>
      </w:r>
    </w:p>
    <w:p w14:paraId="1199CA2A" w14:textId="4F61DF23" w:rsidR="0077362B" w:rsidRPr="004D350F" w:rsidRDefault="0077362B" w:rsidP="00CD195F">
      <w:pPr>
        <w:spacing w:after="0" w:line="240" w:lineRule="auto"/>
        <w:jc w:val="both"/>
        <w:rPr>
          <w:rFonts w:ascii="Arial" w:hAnsi="Arial" w:cs="Arial"/>
          <w:sz w:val="24"/>
          <w:szCs w:val="24"/>
          <w:lang w:val="ru-RU"/>
        </w:rPr>
      </w:pPr>
      <w:r>
        <w:rPr>
          <w:rFonts w:ascii="Arial" w:hAnsi="Arial" w:cs="Arial"/>
          <w:sz w:val="24"/>
          <w:szCs w:val="24"/>
        </w:rPr>
        <w:t>Програмна реализация на сървърната част</w:t>
      </w:r>
      <w:r w:rsidR="002C114E" w:rsidRPr="004D350F">
        <w:rPr>
          <w:rFonts w:ascii="Arial" w:hAnsi="Arial" w:cs="Arial"/>
          <w:sz w:val="24"/>
          <w:szCs w:val="24"/>
          <w:lang w:val="ru-RU"/>
        </w:rPr>
        <w:t xml:space="preserve"> </w:t>
      </w:r>
    </w:p>
    <w:p w14:paraId="47267760" w14:textId="6EA29C0B" w:rsidR="0077362B" w:rsidRPr="004D350F" w:rsidRDefault="0077362B" w:rsidP="00CD195F">
      <w:pPr>
        <w:spacing w:after="0" w:line="240" w:lineRule="auto"/>
        <w:jc w:val="both"/>
        <w:rPr>
          <w:rFonts w:ascii="Arial" w:hAnsi="Arial" w:cs="Arial"/>
          <w:sz w:val="24"/>
          <w:szCs w:val="24"/>
          <w:lang w:val="ru-RU"/>
        </w:rPr>
      </w:pPr>
      <w:r>
        <w:rPr>
          <w:rFonts w:ascii="Arial" w:hAnsi="Arial" w:cs="Arial"/>
          <w:sz w:val="24"/>
          <w:szCs w:val="24"/>
        </w:rPr>
        <w:t>Етапи от реализацията на сървърната част</w:t>
      </w:r>
      <w:r w:rsidR="002C114E" w:rsidRPr="004D350F">
        <w:rPr>
          <w:rFonts w:ascii="Arial" w:hAnsi="Arial" w:cs="Arial"/>
          <w:sz w:val="24"/>
          <w:szCs w:val="24"/>
          <w:lang w:val="ru-RU"/>
        </w:rPr>
        <w:t xml:space="preserve"> </w:t>
      </w:r>
    </w:p>
    <w:p w14:paraId="36188EDB" w14:textId="164601F8" w:rsidR="0077362B" w:rsidRDefault="004D5956" w:rsidP="00CD195F">
      <w:pPr>
        <w:spacing w:after="0" w:line="240" w:lineRule="auto"/>
        <w:jc w:val="both"/>
        <w:rPr>
          <w:ins w:id="8" w:author="Valentin Aleksandrov" w:date="2020-09-09T09:32:00Z"/>
          <w:rFonts w:ascii="Arial" w:hAnsi="Arial" w:cs="Arial"/>
          <w:sz w:val="24"/>
          <w:szCs w:val="24"/>
        </w:rPr>
      </w:pPr>
      <w:r>
        <w:rPr>
          <w:rFonts w:ascii="Arial" w:hAnsi="Arial" w:cs="Arial"/>
          <w:sz w:val="24"/>
          <w:szCs w:val="24"/>
        </w:rPr>
        <w:t>Описание на програмната реализация на клиентската част на приложението</w:t>
      </w:r>
    </w:p>
    <w:p w14:paraId="16C6449D" w14:textId="245E6E50" w:rsidR="00246F85" w:rsidRPr="00246F85" w:rsidRDefault="00246F85" w:rsidP="00CD195F">
      <w:pPr>
        <w:spacing w:after="0" w:line="240" w:lineRule="auto"/>
        <w:jc w:val="both"/>
        <w:rPr>
          <w:rFonts w:ascii="Arial" w:hAnsi="Arial" w:cs="Arial"/>
          <w:sz w:val="24"/>
          <w:szCs w:val="24"/>
          <w:lang w:val="en-US"/>
          <w:rPrChange w:id="9" w:author="Valentin Aleksandrov" w:date="2020-09-09T09:32:00Z">
            <w:rPr>
              <w:rFonts w:ascii="Arial" w:hAnsi="Arial" w:cs="Arial"/>
              <w:sz w:val="24"/>
              <w:szCs w:val="24"/>
              <w:lang w:val="ru-RU"/>
            </w:rPr>
          </w:rPrChange>
        </w:rPr>
      </w:pPr>
      <w:proofErr w:type="spellStart"/>
      <w:ins w:id="10" w:author="Valentin Aleksandrov" w:date="2020-09-09T09:32:00Z">
        <w:r w:rsidRPr="00246F85">
          <w:rPr>
            <w:rFonts w:ascii="Arial" w:hAnsi="Arial" w:cs="Arial"/>
            <w:sz w:val="24"/>
            <w:szCs w:val="24"/>
            <w:lang w:val="en-US"/>
          </w:rPr>
          <w:lastRenderedPageBreak/>
          <w:t>Диаграми</w:t>
        </w:r>
        <w:proofErr w:type="spellEnd"/>
        <w:r w:rsidRPr="00246F85">
          <w:rPr>
            <w:rFonts w:ascii="Arial" w:hAnsi="Arial" w:cs="Arial"/>
            <w:sz w:val="24"/>
            <w:szCs w:val="24"/>
            <w:lang w:val="en-US"/>
          </w:rPr>
          <w:t xml:space="preserve"> </w:t>
        </w:r>
        <w:proofErr w:type="spellStart"/>
        <w:r w:rsidRPr="00246F85">
          <w:rPr>
            <w:rFonts w:ascii="Arial" w:hAnsi="Arial" w:cs="Arial"/>
            <w:sz w:val="24"/>
            <w:szCs w:val="24"/>
            <w:lang w:val="en-US"/>
          </w:rPr>
          <w:t>на</w:t>
        </w:r>
        <w:proofErr w:type="spellEnd"/>
        <w:r w:rsidRPr="00246F85">
          <w:rPr>
            <w:rFonts w:ascii="Arial" w:hAnsi="Arial" w:cs="Arial"/>
            <w:sz w:val="24"/>
            <w:szCs w:val="24"/>
            <w:lang w:val="en-US"/>
          </w:rPr>
          <w:t xml:space="preserve"> </w:t>
        </w:r>
        <w:proofErr w:type="spellStart"/>
        <w:r w:rsidRPr="00246F85">
          <w:rPr>
            <w:rFonts w:ascii="Arial" w:hAnsi="Arial" w:cs="Arial"/>
            <w:sz w:val="24"/>
            <w:szCs w:val="24"/>
            <w:lang w:val="en-US"/>
          </w:rPr>
          <w:t>последователността</w:t>
        </w:r>
      </w:ins>
      <w:proofErr w:type="spellEnd"/>
    </w:p>
    <w:p w14:paraId="5FEE3E3B" w14:textId="77777777" w:rsidR="00F96728" w:rsidRPr="004D350F" w:rsidRDefault="00F96728" w:rsidP="00CD195F">
      <w:pPr>
        <w:spacing w:after="0" w:line="240" w:lineRule="auto"/>
        <w:jc w:val="both"/>
        <w:rPr>
          <w:rFonts w:ascii="Arial" w:hAnsi="Arial" w:cs="Arial"/>
          <w:sz w:val="24"/>
          <w:szCs w:val="24"/>
          <w:lang w:val="ru-RU"/>
        </w:rPr>
      </w:pPr>
    </w:p>
    <w:p w14:paraId="1359E9A2" w14:textId="6A25C7C1" w:rsidR="00485D57" w:rsidRPr="004D350F" w:rsidRDefault="00485D57" w:rsidP="00CD195F">
      <w:pPr>
        <w:spacing w:after="0" w:line="240" w:lineRule="auto"/>
        <w:jc w:val="both"/>
        <w:rPr>
          <w:rFonts w:ascii="Arial" w:hAnsi="Arial" w:cs="Arial"/>
          <w:b/>
          <w:bCs/>
          <w:sz w:val="24"/>
          <w:szCs w:val="24"/>
          <w:lang w:val="ru-RU"/>
        </w:rPr>
      </w:pPr>
      <w:r w:rsidRPr="00C338D6">
        <w:rPr>
          <w:rFonts w:ascii="Arial" w:hAnsi="Arial" w:cs="Arial"/>
          <w:b/>
          <w:bCs/>
          <w:sz w:val="24"/>
          <w:szCs w:val="24"/>
        </w:rPr>
        <w:t>Четвърта глава</w:t>
      </w:r>
      <w:r w:rsidR="00C338D6" w:rsidRPr="00C338D6">
        <w:rPr>
          <w:rFonts w:ascii="Arial" w:hAnsi="Arial" w:cs="Arial"/>
          <w:b/>
          <w:bCs/>
          <w:sz w:val="24"/>
          <w:szCs w:val="24"/>
        </w:rPr>
        <w:t xml:space="preserve"> – Ръководство на потребителя.</w:t>
      </w:r>
    </w:p>
    <w:p w14:paraId="15EDCEA4" w14:textId="5F1D1B7B" w:rsidR="00F566FD" w:rsidRPr="004D350F" w:rsidRDefault="00F566FD" w:rsidP="00CD195F">
      <w:pPr>
        <w:spacing w:after="0" w:line="240" w:lineRule="auto"/>
        <w:jc w:val="both"/>
        <w:rPr>
          <w:rFonts w:ascii="Arial" w:hAnsi="Arial" w:cs="Arial"/>
          <w:b/>
          <w:bCs/>
          <w:sz w:val="24"/>
          <w:szCs w:val="24"/>
          <w:lang w:val="ru-RU"/>
        </w:rPr>
      </w:pPr>
    </w:p>
    <w:p w14:paraId="7AB41678" w14:textId="76F191FF" w:rsidR="00F566FD" w:rsidRPr="00F96728" w:rsidRDefault="00F566FD" w:rsidP="00CD195F">
      <w:pPr>
        <w:spacing w:after="0" w:line="240" w:lineRule="auto"/>
        <w:jc w:val="both"/>
        <w:rPr>
          <w:rFonts w:ascii="Arial" w:hAnsi="Arial" w:cs="Arial"/>
          <w:sz w:val="24"/>
          <w:szCs w:val="24"/>
        </w:rPr>
      </w:pPr>
      <w:r w:rsidRPr="00F96728">
        <w:rPr>
          <w:rFonts w:ascii="Arial" w:hAnsi="Arial" w:cs="Arial"/>
          <w:sz w:val="24"/>
          <w:szCs w:val="24"/>
        </w:rPr>
        <w:t>Главно меню</w:t>
      </w:r>
    </w:p>
    <w:p w14:paraId="2C7AD4B4" w14:textId="0C584D68" w:rsidR="00F566FD" w:rsidRPr="00F96728" w:rsidRDefault="00F566FD" w:rsidP="00CD195F">
      <w:pPr>
        <w:spacing w:after="0" w:line="240" w:lineRule="auto"/>
        <w:jc w:val="both"/>
        <w:rPr>
          <w:rFonts w:ascii="Arial" w:hAnsi="Arial" w:cs="Arial"/>
          <w:sz w:val="24"/>
          <w:szCs w:val="24"/>
        </w:rPr>
      </w:pPr>
      <w:r w:rsidRPr="00F96728">
        <w:rPr>
          <w:rFonts w:ascii="Arial" w:hAnsi="Arial" w:cs="Arial"/>
          <w:sz w:val="24"/>
          <w:szCs w:val="24"/>
        </w:rPr>
        <w:t>Избор на песен за научване</w:t>
      </w:r>
    </w:p>
    <w:p w14:paraId="329E4AF3" w14:textId="63E0EE93" w:rsidR="00F566FD" w:rsidRPr="00F96728" w:rsidRDefault="00F566FD" w:rsidP="00CD195F">
      <w:pPr>
        <w:spacing w:after="0" w:line="240" w:lineRule="auto"/>
        <w:jc w:val="both"/>
        <w:rPr>
          <w:rFonts w:ascii="Arial" w:hAnsi="Arial" w:cs="Arial"/>
          <w:sz w:val="24"/>
          <w:szCs w:val="24"/>
        </w:rPr>
      </w:pPr>
      <w:r w:rsidRPr="00F96728">
        <w:rPr>
          <w:rFonts w:ascii="Arial" w:hAnsi="Arial" w:cs="Arial"/>
          <w:sz w:val="24"/>
          <w:szCs w:val="24"/>
        </w:rPr>
        <w:t>Обучение по избрана песен</w:t>
      </w:r>
    </w:p>
    <w:p w14:paraId="472D5E22" w14:textId="72B5F1DA" w:rsidR="00F566FD" w:rsidRPr="00F96728" w:rsidRDefault="00F566FD" w:rsidP="00CD195F">
      <w:pPr>
        <w:spacing w:after="0" w:line="240" w:lineRule="auto"/>
        <w:jc w:val="both"/>
        <w:rPr>
          <w:rFonts w:ascii="Arial" w:hAnsi="Arial" w:cs="Arial"/>
          <w:sz w:val="24"/>
          <w:szCs w:val="24"/>
        </w:rPr>
      </w:pPr>
      <w:r w:rsidRPr="00F96728">
        <w:rPr>
          <w:rFonts w:ascii="Arial" w:hAnsi="Arial" w:cs="Arial"/>
          <w:sz w:val="24"/>
          <w:szCs w:val="24"/>
        </w:rPr>
        <w:t>Търсене на песен чрез свиренето й</w:t>
      </w:r>
    </w:p>
    <w:p w14:paraId="490C33C0" w14:textId="484A4CCD" w:rsidR="00F566FD" w:rsidRPr="00F96728" w:rsidRDefault="00F566FD" w:rsidP="00CD195F">
      <w:pPr>
        <w:spacing w:after="0" w:line="240" w:lineRule="auto"/>
        <w:jc w:val="both"/>
        <w:rPr>
          <w:rFonts w:ascii="Arial" w:hAnsi="Arial" w:cs="Arial"/>
          <w:sz w:val="24"/>
          <w:szCs w:val="24"/>
        </w:rPr>
      </w:pPr>
      <w:r w:rsidRPr="00F96728">
        <w:rPr>
          <w:rFonts w:ascii="Arial" w:hAnsi="Arial" w:cs="Arial"/>
          <w:sz w:val="24"/>
          <w:szCs w:val="24"/>
        </w:rPr>
        <w:t>Генериране на ноти чрез тяхното изсвирване</w:t>
      </w:r>
    </w:p>
    <w:p w14:paraId="657137D3" w14:textId="77777777" w:rsidR="00F96728" w:rsidRPr="00F566FD" w:rsidRDefault="00F96728" w:rsidP="00CD195F">
      <w:pPr>
        <w:spacing w:after="0" w:line="240" w:lineRule="auto"/>
        <w:jc w:val="both"/>
        <w:rPr>
          <w:rFonts w:ascii="Arial" w:hAnsi="Arial" w:cs="Arial"/>
          <w:b/>
          <w:bCs/>
          <w:sz w:val="24"/>
          <w:szCs w:val="24"/>
        </w:rPr>
      </w:pPr>
    </w:p>
    <w:p w14:paraId="3A4E97BC" w14:textId="232FDD4D" w:rsidR="00485D57" w:rsidRPr="004D350F" w:rsidRDefault="00485D57" w:rsidP="00CD195F">
      <w:pPr>
        <w:spacing w:after="0" w:line="240" w:lineRule="auto"/>
        <w:jc w:val="both"/>
        <w:rPr>
          <w:rFonts w:ascii="Arial" w:hAnsi="Arial" w:cs="Arial"/>
          <w:b/>
          <w:bCs/>
          <w:sz w:val="24"/>
          <w:szCs w:val="24"/>
          <w:lang w:val="ru-RU"/>
        </w:rPr>
      </w:pPr>
      <w:r w:rsidRPr="00C338D6">
        <w:rPr>
          <w:rFonts w:ascii="Arial" w:hAnsi="Arial" w:cs="Arial"/>
          <w:b/>
          <w:bCs/>
          <w:sz w:val="24"/>
          <w:szCs w:val="24"/>
        </w:rPr>
        <w:t>Заключение</w:t>
      </w:r>
    </w:p>
    <w:p w14:paraId="097C00B0" w14:textId="77777777" w:rsidR="00485D57" w:rsidRPr="00C338D6" w:rsidRDefault="00485D57" w:rsidP="00CD195F">
      <w:pPr>
        <w:spacing w:after="0" w:line="240" w:lineRule="auto"/>
        <w:jc w:val="both"/>
        <w:rPr>
          <w:rFonts w:ascii="Arial" w:hAnsi="Arial" w:cs="Arial"/>
          <w:b/>
          <w:bCs/>
          <w:sz w:val="24"/>
          <w:szCs w:val="24"/>
        </w:rPr>
      </w:pPr>
    </w:p>
    <w:p w14:paraId="6221CC62" w14:textId="0EED7FBE" w:rsidR="00485D57" w:rsidRPr="004D350F" w:rsidRDefault="00485D57" w:rsidP="00CD195F">
      <w:pPr>
        <w:spacing w:after="0" w:line="240" w:lineRule="auto"/>
        <w:jc w:val="both"/>
        <w:rPr>
          <w:rFonts w:ascii="Arial" w:hAnsi="Arial" w:cs="Arial"/>
          <w:b/>
          <w:bCs/>
          <w:sz w:val="24"/>
          <w:szCs w:val="24"/>
          <w:lang w:val="ru-RU"/>
        </w:rPr>
      </w:pPr>
      <w:r w:rsidRPr="00C338D6">
        <w:rPr>
          <w:rFonts w:ascii="Arial" w:hAnsi="Arial" w:cs="Arial"/>
          <w:b/>
          <w:bCs/>
          <w:sz w:val="24"/>
          <w:szCs w:val="24"/>
        </w:rPr>
        <w:t>Използвана литература</w:t>
      </w:r>
    </w:p>
    <w:p w14:paraId="024AB5DC" w14:textId="072F6176" w:rsidR="0073026C" w:rsidRPr="004D350F" w:rsidRDefault="0073026C" w:rsidP="00CD195F">
      <w:pPr>
        <w:spacing w:after="0" w:line="240" w:lineRule="auto"/>
        <w:jc w:val="both"/>
        <w:rPr>
          <w:rFonts w:ascii="Arial" w:hAnsi="Arial" w:cs="Arial"/>
          <w:b/>
          <w:bCs/>
          <w:sz w:val="24"/>
          <w:szCs w:val="24"/>
          <w:lang w:val="ru-RU"/>
        </w:rPr>
      </w:pPr>
    </w:p>
    <w:p w14:paraId="3FBAA99C" w14:textId="0BAF524A" w:rsidR="0073026C" w:rsidRDefault="0073026C" w:rsidP="00CD195F">
      <w:pPr>
        <w:spacing w:after="0" w:line="240" w:lineRule="auto"/>
        <w:jc w:val="both"/>
        <w:rPr>
          <w:rFonts w:ascii="Arial" w:hAnsi="Arial" w:cs="Arial"/>
          <w:b/>
          <w:bCs/>
          <w:sz w:val="24"/>
          <w:szCs w:val="24"/>
        </w:rPr>
      </w:pPr>
      <w:r>
        <w:rPr>
          <w:rFonts w:ascii="Arial" w:hAnsi="Arial" w:cs="Arial"/>
          <w:b/>
          <w:bCs/>
          <w:sz w:val="24"/>
          <w:szCs w:val="24"/>
        </w:rPr>
        <w:t>Приложение</w:t>
      </w:r>
    </w:p>
    <w:p w14:paraId="5FF49435" w14:textId="7262C65E" w:rsidR="0073026C" w:rsidRPr="00F96728" w:rsidRDefault="0073026C" w:rsidP="00CD195F">
      <w:pPr>
        <w:spacing w:after="0" w:line="240" w:lineRule="auto"/>
        <w:jc w:val="both"/>
        <w:rPr>
          <w:rFonts w:ascii="Arial" w:hAnsi="Arial" w:cs="Arial"/>
          <w:sz w:val="24"/>
          <w:szCs w:val="24"/>
        </w:rPr>
      </w:pPr>
      <w:r w:rsidRPr="00F96728">
        <w:rPr>
          <w:rFonts w:ascii="Arial" w:hAnsi="Arial" w:cs="Arial"/>
          <w:sz w:val="24"/>
          <w:szCs w:val="24"/>
        </w:rPr>
        <w:t>Приложение 1</w:t>
      </w:r>
    </w:p>
    <w:p w14:paraId="55001ABE" w14:textId="000ECDB5" w:rsidR="007B3F14" w:rsidRDefault="007B3F14" w:rsidP="00CD195F">
      <w:pPr>
        <w:spacing w:after="0" w:line="240" w:lineRule="auto"/>
        <w:jc w:val="both"/>
        <w:rPr>
          <w:rFonts w:ascii="Arial" w:hAnsi="Arial" w:cs="Arial"/>
          <w:sz w:val="24"/>
          <w:szCs w:val="24"/>
        </w:rPr>
      </w:pPr>
    </w:p>
    <w:p w14:paraId="52F654B2" w14:textId="4F1C167E" w:rsidR="007B3F14" w:rsidRDefault="007B3F14" w:rsidP="00CD195F">
      <w:pPr>
        <w:spacing w:after="0" w:line="240" w:lineRule="auto"/>
        <w:jc w:val="both"/>
        <w:rPr>
          <w:rFonts w:ascii="Arial" w:hAnsi="Arial" w:cs="Arial"/>
          <w:sz w:val="24"/>
          <w:szCs w:val="24"/>
        </w:rPr>
      </w:pPr>
    </w:p>
    <w:p w14:paraId="0397C17C" w14:textId="6FE66020" w:rsidR="007B3F14" w:rsidRDefault="007B3F14" w:rsidP="00CD195F">
      <w:pPr>
        <w:spacing w:after="0" w:line="240" w:lineRule="auto"/>
        <w:jc w:val="both"/>
        <w:rPr>
          <w:rFonts w:ascii="Arial" w:hAnsi="Arial" w:cs="Arial"/>
          <w:sz w:val="24"/>
          <w:szCs w:val="24"/>
        </w:rPr>
      </w:pPr>
    </w:p>
    <w:p w14:paraId="7402A0A9" w14:textId="23DA691C" w:rsidR="007B3F14" w:rsidRDefault="007B3F14" w:rsidP="00CD195F">
      <w:pPr>
        <w:spacing w:after="0" w:line="240" w:lineRule="auto"/>
        <w:jc w:val="both"/>
        <w:rPr>
          <w:rFonts w:ascii="Arial" w:hAnsi="Arial" w:cs="Arial"/>
          <w:sz w:val="24"/>
          <w:szCs w:val="24"/>
        </w:rPr>
      </w:pPr>
    </w:p>
    <w:p w14:paraId="0CFF1870" w14:textId="31593C2F" w:rsidR="007B3F14" w:rsidRDefault="007B3F14" w:rsidP="00CD195F">
      <w:pPr>
        <w:spacing w:after="0" w:line="240" w:lineRule="auto"/>
        <w:jc w:val="both"/>
        <w:rPr>
          <w:rFonts w:ascii="Arial" w:hAnsi="Arial" w:cs="Arial"/>
          <w:sz w:val="24"/>
          <w:szCs w:val="24"/>
        </w:rPr>
      </w:pPr>
    </w:p>
    <w:p w14:paraId="47669317" w14:textId="4525C627" w:rsidR="007B3F14" w:rsidRDefault="007B3F14" w:rsidP="00CD195F">
      <w:pPr>
        <w:spacing w:after="0" w:line="240" w:lineRule="auto"/>
        <w:jc w:val="both"/>
        <w:rPr>
          <w:rFonts w:ascii="Arial" w:hAnsi="Arial" w:cs="Arial"/>
          <w:sz w:val="24"/>
          <w:szCs w:val="24"/>
        </w:rPr>
      </w:pPr>
    </w:p>
    <w:p w14:paraId="552F961E" w14:textId="1D9ECF79" w:rsidR="007B3F14" w:rsidRDefault="007B3F14" w:rsidP="00CD195F">
      <w:pPr>
        <w:spacing w:after="0" w:line="240" w:lineRule="auto"/>
        <w:jc w:val="both"/>
        <w:rPr>
          <w:rFonts w:ascii="Arial" w:hAnsi="Arial" w:cs="Arial"/>
          <w:sz w:val="24"/>
          <w:szCs w:val="24"/>
        </w:rPr>
      </w:pPr>
    </w:p>
    <w:p w14:paraId="708A0EE0" w14:textId="7B6990DF" w:rsidR="007B3F14" w:rsidRDefault="007B3F14" w:rsidP="00CD195F">
      <w:pPr>
        <w:spacing w:after="0" w:line="240" w:lineRule="auto"/>
        <w:jc w:val="both"/>
        <w:rPr>
          <w:rFonts w:ascii="Arial" w:hAnsi="Arial" w:cs="Arial"/>
          <w:sz w:val="24"/>
          <w:szCs w:val="24"/>
        </w:rPr>
      </w:pPr>
    </w:p>
    <w:p w14:paraId="1BE7B1A0" w14:textId="22960F48" w:rsidR="007B3F14" w:rsidRDefault="007B3F14" w:rsidP="00CD195F">
      <w:pPr>
        <w:spacing w:after="0" w:line="240" w:lineRule="auto"/>
        <w:jc w:val="both"/>
        <w:rPr>
          <w:rFonts w:ascii="Arial" w:hAnsi="Arial" w:cs="Arial"/>
          <w:sz w:val="24"/>
          <w:szCs w:val="24"/>
        </w:rPr>
      </w:pPr>
    </w:p>
    <w:p w14:paraId="71D513EC" w14:textId="166A2B9D" w:rsidR="007B3F14" w:rsidRDefault="007B3F14" w:rsidP="00CD195F">
      <w:pPr>
        <w:spacing w:after="0" w:line="240" w:lineRule="auto"/>
        <w:jc w:val="both"/>
        <w:rPr>
          <w:rFonts w:ascii="Arial" w:hAnsi="Arial" w:cs="Arial"/>
          <w:sz w:val="24"/>
          <w:szCs w:val="24"/>
        </w:rPr>
      </w:pPr>
    </w:p>
    <w:p w14:paraId="0217E8A7" w14:textId="6A44EE23" w:rsidR="007B3F14" w:rsidRDefault="007B3F14" w:rsidP="00CD195F">
      <w:pPr>
        <w:spacing w:after="0" w:line="240" w:lineRule="auto"/>
        <w:jc w:val="both"/>
        <w:rPr>
          <w:rFonts w:ascii="Arial" w:hAnsi="Arial" w:cs="Arial"/>
          <w:sz w:val="24"/>
          <w:szCs w:val="24"/>
        </w:rPr>
      </w:pPr>
    </w:p>
    <w:p w14:paraId="717099A5" w14:textId="07C33320" w:rsidR="007B3F14" w:rsidRDefault="007B3F14" w:rsidP="00CD195F">
      <w:pPr>
        <w:spacing w:after="0" w:line="240" w:lineRule="auto"/>
        <w:jc w:val="both"/>
        <w:rPr>
          <w:rFonts w:ascii="Arial" w:hAnsi="Arial" w:cs="Arial"/>
          <w:sz w:val="24"/>
          <w:szCs w:val="24"/>
        </w:rPr>
      </w:pPr>
    </w:p>
    <w:p w14:paraId="668D008E" w14:textId="4A5B2EB0" w:rsidR="007B3F14" w:rsidRDefault="007B3F14" w:rsidP="00CD195F">
      <w:pPr>
        <w:spacing w:after="0" w:line="240" w:lineRule="auto"/>
        <w:jc w:val="both"/>
        <w:rPr>
          <w:rFonts w:ascii="Arial" w:hAnsi="Arial" w:cs="Arial"/>
          <w:sz w:val="24"/>
          <w:szCs w:val="24"/>
        </w:rPr>
      </w:pPr>
    </w:p>
    <w:p w14:paraId="271AED61" w14:textId="4F117B1A" w:rsidR="007B3F14" w:rsidRDefault="007B3F14" w:rsidP="00CD195F">
      <w:pPr>
        <w:spacing w:after="0" w:line="240" w:lineRule="auto"/>
        <w:jc w:val="both"/>
        <w:rPr>
          <w:rFonts w:ascii="Arial" w:hAnsi="Arial" w:cs="Arial"/>
          <w:sz w:val="24"/>
          <w:szCs w:val="24"/>
        </w:rPr>
      </w:pPr>
    </w:p>
    <w:p w14:paraId="6CAC7E9E" w14:textId="30825C00" w:rsidR="007B3F14" w:rsidRDefault="007B3F14" w:rsidP="00CD195F">
      <w:pPr>
        <w:spacing w:after="0" w:line="240" w:lineRule="auto"/>
        <w:jc w:val="both"/>
        <w:rPr>
          <w:rFonts w:ascii="Arial" w:hAnsi="Arial" w:cs="Arial"/>
          <w:sz w:val="24"/>
          <w:szCs w:val="24"/>
        </w:rPr>
      </w:pPr>
    </w:p>
    <w:p w14:paraId="1410355C" w14:textId="4CDBB73B" w:rsidR="007B3F14" w:rsidRDefault="007B3F14" w:rsidP="00CD195F">
      <w:pPr>
        <w:spacing w:after="0" w:line="240" w:lineRule="auto"/>
        <w:jc w:val="both"/>
        <w:rPr>
          <w:rFonts w:ascii="Arial" w:hAnsi="Arial" w:cs="Arial"/>
          <w:sz w:val="24"/>
          <w:szCs w:val="24"/>
        </w:rPr>
      </w:pPr>
    </w:p>
    <w:p w14:paraId="24111DBD" w14:textId="3FAEA431" w:rsidR="007B3F14" w:rsidRDefault="007B3F14" w:rsidP="00CD195F">
      <w:pPr>
        <w:spacing w:after="0" w:line="240" w:lineRule="auto"/>
        <w:jc w:val="both"/>
        <w:rPr>
          <w:rFonts w:ascii="Arial" w:hAnsi="Arial" w:cs="Arial"/>
          <w:sz w:val="24"/>
          <w:szCs w:val="24"/>
        </w:rPr>
      </w:pPr>
    </w:p>
    <w:p w14:paraId="29DDBF0C" w14:textId="3AF701A2" w:rsidR="007B3F14" w:rsidRDefault="007B3F14" w:rsidP="00CD195F">
      <w:pPr>
        <w:spacing w:after="0" w:line="240" w:lineRule="auto"/>
        <w:jc w:val="both"/>
        <w:rPr>
          <w:rFonts w:ascii="Arial" w:hAnsi="Arial" w:cs="Arial"/>
          <w:sz w:val="24"/>
          <w:szCs w:val="24"/>
        </w:rPr>
      </w:pPr>
    </w:p>
    <w:p w14:paraId="31066843" w14:textId="5DDAA5F5" w:rsidR="007B3F14" w:rsidRDefault="007B3F14" w:rsidP="00CD195F">
      <w:pPr>
        <w:spacing w:after="0" w:line="240" w:lineRule="auto"/>
        <w:jc w:val="both"/>
        <w:rPr>
          <w:rFonts w:ascii="Arial" w:hAnsi="Arial" w:cs="Arial"/>
          <w:sz w:val="24"/>
          <w:szCs w:val="24"/>
        </w:rPr>
      </w:pPr>
    </w:p>
    <w:p w14:paraId="281D9D1E" w14:textId="13215E12" w:rsidR="007B3F14" w:rsidRDefault="007B3F14" w:rsidP="00CD195F">
      <w:pPr>
        <w:spacing w:after="0" w:line="240" w:lineRule="auto"/>
        <w:jc w:val="both"/>
        <w:rPr>
          <w:rFonts w:ascii="Arial" w:hAnsi="Arial" w:cs="Arial"/>
          <w:sz w:val="24"/>
          <w:szCs w:val="24"/>
        </w:rPr>
      </w:pPr>
    </w:p>
    <w:p w14:paraId="133EC0DB" w14:textId="69793C0A" w:rsidR="007B3F14" w:rsidRDefault="007B3F14" w:rsidP="00CD195F">
      <w:pPr>
        <w:spacing w:after="0" w:line="240" w:lineRule="auto"/>
        <w:jc w:val="both"/>
        <w:rPr>
          <w:rFonts w:ascii="Arial" w:hAnsi="Arial" w:cs="Arial"/>
          <w:sz w:val="24"/>
          <w:szCs w:val="24"/>
        </w:rPr>
      </w:pPr>
    </w:p>
    <w:p w14:paraId="14A791BC" w14:textId="77777777" w:rsidR="00A6613E" w:rsidRDefault="00A6613E" w:rsidP="00CD195F">
      <w:pPr>
        <w:spacing w:after="0" w:line="240" w:lineRule="auto"/>
        <w:jc w:val="both"/>
        <w:rPr>
          <w:rFonts w:ascii="Arial" w:hAnsi="Arial" w:cs="Arial"/>
          <w:b/>
          <w:bCs/>
          <w:sz w:val="36"/>
          <w:szCs w:val="36"/>
        </w:rPr>
      </w:pPr>
    </w:p>
    <w:p w14:paraId="28CC41CF" w14:textId="77777777" w:rsidR="00A6613E" w:rsidRDefault="00A6613E" w:rsidP="00CD195F">
      <w:pPr>
        <w:spacing w:after="0" w:line="240" w:lineRule="auto"/>
        <w:jc w:val="both"/>
        <w:rPr>
          <w:rFonts w:ascii="Arial" w:hAnsi="Arial" w:cs="Arial"/>
          <w:b/>
          <w:bCs/>
          <w:sz w:val="36"/>
          <w:szCs w:val="36"/>
        </w:rPr>
      </w:pPr>
    </w:p>
    <w:p w14:paraId="4C021084" w14:textId="77777777" w:rsidR="00A6613E" w:rsidRDefault="00A6613E" w:rsidP="00CD195F">
      <w:pPr>
        <w:spacing w:after="0" w:line="240" w:lineRule="auto"/>
        <w:jc w:val="both"/>
        <w:rPr>
          <w:rFonts w:ascii="Arial" w:hAnsi="Arial" w:cs="Arial"/>
          <w:b/>
          <w:bCs/>
          <w:sz w:val="36"/>
          <w:szCs w:val="36"/>
        </w:rPr>
      </w:pPr>
    </w:p>
    <w:p w14:paraId="7462677F" w14:textId="77777777" w:rsidR="00A6613E" w:rsidRDefault="00A6613E" w:rsidP="00CD195F">
      <w:pPr>
        <w:spacing w:after="0" w:line="240" w:lineRule="auto"/>
        <w:jc w:val="both"/>
        <w:rPr>
          <w:rFonts w:ascii="Arial" w:hAnsi="Arial" w:cs="Arial"/>
          <w:b/>
          <w:bCs/>
          <w:sz w:val="36"/>
          <w:szCs w:val="36"/>
        </w:rPr>
      </w:pPr>
    </w:p>
    <w:p w14:paraId="63CC3AB2" w14:textId="77777777" w:rsidR="004D350F" w:rsidRDefault="004D350F">
      <w:pPr>
        <w:rPr>
          <w:rFonts w:ascii="Arial" w:hAnsi="Arial" w:cs="Arial"/>
          <w:b/>
          <w:bCs/>
          <w:sz w:val="36"/>
          <w:szCs w:val="36"/>
        </w:rPr>
      </w:pPr>
      <w:r>
        <w:rPr>
          <w:rFonts w:ascii="Arial" w:hAnsi="Arial" w:cs="Arial"/>
          <w:b/>
          <w:bCs/>
          <w:sz w:val="36"/>
          <w:szCs w:val="36"/>
        </w:rPr>
        <w:br w:type="page"/>
      </w:r>
    </w:p>
    <w:p w14:paraId="6A200484" w14:textId="0BF226EE" w:rsidR="007B3F14" w:rsidRPr="00A6613E" w:rsidRDefault="007D635D" w:rsidP="00CD195F">
      <w:pPr>
        <w:spacing w:after="0" w:line="240" w:lineRule="auto"/>
        <w:jc w:val="both"/>
        <w:rPr>
          <w:rFonts w:ascii="Arial" w:hAnsi="Arial" w:cs="Arial"/>
          <w:b/>
          <w:bCs/>
          <w:sz w:val="36"/>
          <w:szCs w:val="36"/>
        </w:rPr>
      </w:pPr>
      <w:r>
        <w:rPr>
          <w:rFonts w:ascii="Arial" w:hAnsi="Arial" w:cs="Arial"/>
          <w:b/>
          <w:bCs/>
          <w:sz w:val="36"/>
          <w:szCs w:val="36"/>
        </w:rPr>
        <w:lastRenderedPageBreak/>
        <w:t>Увод</w:t>
      </w:r>
    </w:p>
    <w:p w14:paraId="5FD39437" w14:textId="77777777" w:rsidR="007D635D" w:rsidRPr="007D635D" w:rsidRDefault="007D635D" w:rsidP="007D635D">
      <w:pPr>
        <w:spacing w:after="0" w:line="240" w:lineRule="auto"/>
        <w:jc w:val="both"/>
        <w:rPr>
          <w:rFonts w:ascii="Arial" w:hAnsi="Arial" w:cs="Arial"/>
          <w:sz w:val="24"/>
          <w:szCs w:val="24"/>
        </w:rPr>
      </w:pPr>
    </w:p>
    <w:p w14:paraId="709CF0F9" w14:textId="51E18C8C" w:rsidR="007D635D" w:rsidRPr="007D635D" w:rsidRDefault="007D635D">
      <w:pPr>
        <w:spacing w:after="0" w:line="262" w:lineRule="auto"/>
        <w:ind w:firstLine="720"/>
        <w:jc w:val="both"/>
        <w:rPr>
          <w:rFonts w:ascii="Arial" w:hAnsi="Arial" w:cs="Arial"/>
          <w:sz w:val="24"/>
          <w:szCs w:val="24"/>
        </w:rPr>
        <w:pPrChange w:id="11" w:author="user" w:date="2020-09-08T17:28:00Z">
          <w:pPr>
            <w:spacing w:after="0" w:line="240" w:lineRule="auto"/>
            <w:ind w:firstLine="720"/>
            <w:jc w:val="both"/>
          </w:pPr>
        </w:pPrChange>
      </w:pPr>
      <w:r w:rsidRPr="007D635D">
        <w:rPr>
          <w:rFonts w:ascii="Arial" w:hAnsi="Arial" w:cs="Arial"/>
          <w:sz w:val="24"/>
          <w:szCs w:val="24"/>
        </w:rPr>
        <w:t>За какво служи изкуството?</w:t>
      </w:r>
      <w:r>
        <w:rPr>
          <w:rFonts w:ascii="Arial" w:hAnsi="Arial" w:cs="Arial"/>
          <w:sz w:val="24"/>
          <w:szCs w:val="24"/>
        </w:rPr>
        <w:t xml:space="preserve"> </w:t>
      </w:r>
      <w:r w:rsidRPr="007D635D">
        <w:rPr>
          <w:rFonts w:ascii="Arial" w:hAnsi="Arial" w:cs="Arial"/>
          <w:sz w:val="24"/>
          <w:szCs w:val="24"/>
        </w:rPr>
        <w:t xml:space="preserve">Според писателката Елън </w:t>
      </w:r>
      <w:proofErr w:type="spellStart"/>
      <w:r w:rsidRPr="007D635D">
        <w:rPr>
          <w:rFonts w:ascii="Arial" w:hAnsi="Arial" w:cs="Arial"/>
          <w:sz w:val="24"/>
          <w:szCs w:val="24"/>
        </w:rPr>
        <w:t>Дисаянаке</w:t>
      </w:r>
      <w:proofErr w:type="spellEnd"/>
      <w:r w:rsidRPr="007D635D">
        <w:rPr>
          <w:rFonts w:ascii="Arial" w:hAnsi="Arial" w:cs="Arial"/>
          <w:sz w:val="24"/>
          <w:szCs w:val="24"/>
        </w:rPr>
        <w:t>, негова основна характеристика е предоставянето на механизъм</w:t>
      </w:r>
      <w:r>
        <w:rPr>
          <w:rFonts w:ascii="Arial" w:hAnsi="Arial" w:cs="Arial"/>
          <w:sz w:val="24"/>
          <w:szCs w:val="24"/>
        </w:rPr>
        <w:t xml:space="preserve"> </w:t>
      </w:r>
      <w:r w:rsidRPr="007D635D">
        <w:rPr>
          <w:rFonts w:ascii="Arial" w:hAnsi="Arial" w:cs="Arial"/>
          <w:sz w:val="24"/>
          <w:szCs w:val="24"/>
        </w:rPr>
        <w:t>за създаване на обекти или събития, "съществуващи в измерение, различно от ежедневното".</w:t>
      </w:r>
    </w:p>
    <w:p w14:paraId="61BD378D" w14:textId="7F487E85" w:rsidR="007D635D" w:rsidRDefault="007D635D">
      <w:pPr>
        <w:spacing w:after="0" w:line="262" w:lineRule="auto"/>
        <w:jc w:val="both"/>
        <w:rPr>
          <w:rFonts w:ascii="Arial" w:hAnsi="Arial" w:cs="Arial"/>
          <w:sz w:val="24"/>
          <w:szCs w:val="24"/>
        </w:rPr>
        <w:pPrChange w:id="12" w:author="user" w:date="2020-09-08T17:28:00Z">
          <w:pPr>
            <w:spacing w:after="0" w:line="240" w:lineRule="auto"/>
            <w:jc w:val="both"/>
          </w:pPr>
        </w:pPrChange>
      </w:pPr>
      <w:r w:rsidRPr="007D635D">
        <w:rPr>
          <w:rFonts w:ascii="Arial" w:hAnsi="Arial" w:cs="Arial"/>
          <w:sz w:val="24"/>
          <w:szCs w:val="24"/>
        </w:rPr>
        <w:t>Неслучайно музиката се нарича език на душата. За огромна част от човечеството тя</w:t>
      </w:r>
      <w:ins w:id="13" w:author="user" w:date="2020-09-08T17:26:00Z">
        <w:r w:rsidR="004D350F">
          <w:rPr>
            <w:rFonts w:ascii="Arial" w:hAnsi="Arial" w:cs="Arial"/>
            <w:sz w:val="24"/>
            <w:szCs w:val="24"/>
          </w:rPr>
          <w:t xml:space="preserve"> </w:t>
        </w:r>
      </w:ins>
      <w:r w:rsidRPr="007D635D">
        <w:rPr>
          <w:rFonts w:ascii="Arial" w:hAnsi="Arial" w:cs="Arial"/>
          <w:sz w:val="24"/>
          <w:szCs w:val="24"/>
        </w:rPr>
        <w:t>(в много бройните си жанрове и стилове) е най-достъпната и разбираема форма на изкуство и</w:t>
      </w:r>
      <w:r>
        <w:rPr>
          <w:rFonts w:ascii="Arial" w:hAnsi="Arial" w:cs="Arial"/>
          <w:sz w:val="24"/>
          <w:szCs w:val="24"/>
        </w:rPr>
        <w:t xml:space="preserve"> </w:t>
      </w:r>
      <w:r w:rsidRPr="007D635D">
        <w:rPr>
          <w:rFonts w:ascii="Arial" w:hAnsi="Arial" w:cs="Arial"/>
          <w:sz w:val="24"/>
          <w:szCs w:val="24"/>
        </w:rPr>
        <w:t>забавление от векове насам</w:t>
      </w:r>
      <w:r>
        <w:rPr>
          <w:rFonts w:ascii="Arial" w:hAnsi="Arial" w:cs="Arial"/>
          <w:sz w:val="24"/>
          <w:szCs w:val="24"/>
        </w:rPr>
        <w:t xml:space="preserve"> </w:t>
      </w:r>
      <w:commentRangeStart w:id="14"/>
      <w:del w:id="15" w:author="user" w:date="2020-09-08T17:27:00Z">
        <w:r w:rsidDel="004D350F">
          <w:rPr>
            <w:rFonts w:ascii="Arial" w:hAnsi="Arial" w:cs="Arial"/>
            <w:sz w:val="24"/>
            <w:szCs w:val="24"/>
          </w:rPr>
          <w:delText>(</w:delText>
        </w:r>
      </w:del>
      <w:ins w:id="16" w:author="user" w:date="2020-09-08T17:27:00Z">
        <w:r w:rsidR="004D350F" w:rsidRPr="004D350F">
          <w:rPr>
            <w:rFonts w:ascii="Arial" w:hAnsi="Arial" w:cs="Arial"/>
            <w:sz w:val="24"/>
            <w:szCs w:val="24"/>
            <w:lang w:val="ru-RU"/>
            <w:rPrChange w:id="17" w:author="user" w:date="2020-09-08T17:27:00Z">
              <w:rPr>
                <w:rFonts w:ascii="Arial" w:hAnsi="Arial" w:cs="Arial"/>
                <w:sz w:val="24"/>
                <w:szCs w:val="24"/>
                <w:lang w:val="en-US"/>
              </w:rPr>
            </w:rPrChange>
          </w:rPr>
          <w:t>[</w:t>
        </w:r>
      </w:ins>
      <w:r w:rsidR="002E6B35" w:rsidRPr="004D350F">
        <w:rPr>
          <w:rFonts w:ascii="Arial" w:hAnsi="Arial" w:cs="Arial"/>
          <w:sz w:val="24"/>
          <w:szCs w:val="24"/>
          <w:lang w:val="ru-RU"/>
        </w:rPr>
        <w:t>7</w:t>
      </w:r>
      <w:del w:id="18" w:author="user" w:date="2020-09-08T17:27:00Z">
        <w:r w:rsidDel="004D350F">
          <w:rPr>
            <w:rFonts w:ascii="Arial" w:hAnsi="Arial" w:cs="Arial"/>
            <w:sz w:val="24"/>
            <w:szCs w:val="24"/>
          </w:rPr>
          <w:delText>)</w:delText>
        </w:r>
        <w:r w:rsidRPr="007D635D" w:rsidDel="004D350F">
          <w:rPr>
            <w:rFonts w:ascii="Arial" w:hAnsi="Arial" w:cs="Arial"/>
            <w:sz w:val="24"/>
            <w:szCs w:val="24"/>
          </w:rPr>
          <w:delText>.</w:delText>
        </w:r>
      </w:del>
      <w:ins w:id="19" w:author="user" w:date="2020-09-08T17:27:00Z">
        <w:r w:rsidR="004D350F" w:rsidRPr="004D350F">
          <w:rPr>
            <w:rFonts w:ascii="Arial" w:hAnsi="Arial" w:cs="Arial"/>
            <w:sz w:val="24"/>
            <w:szCs w:val="24"/>
            <w:lang w:val="ru-RU"/>
            <w:rPrChange w:id="20" w:author="user" w:date="2020-09-08T17:27:00Z">
              <w:rPr>
                <w:rFonts w:ascii="Arial" w:hAnsi="Arial" w:cs="Arial"/>
                <w:sz w:val="24"/>
                <w:szCs w:val="24"/>
                <w:lang w:val="en-US"/>
              </w:rPr>
            </w:rPrChange>
          </w:rPr>
          <w:t>]</w:t>
        </w:r>
        <w:r w:rsidR="004D350F" w:rsidRPr="007D635D">
          <w:rPr>
            <w:rFonts w:ascii="Arial" w:hAnsi="Arial" w:cs="Arial"/>
            <w:sz w:val="24"/>
            <w:szCs w:val="24"/>
          </w:rPr>
          <w:t>.</w:t>
        </w:r>
        <w:commentRangeEnd w:id="14"/>
        <w:r w:rsidR="004D350F">
          <w:rPr>
            <w:rStyle w:val="CommentReference"/>
          </w:rPr>
          <w:commentReference w:id="14"/>
        </w:r>
      </w:ins>
    </w:p>
    <w:p w14:paraId="46AD4E64" w14:textId="280D379D" w:rsidR="002E6B35" w:rsidRPr="002E6B35" w:rsidRDefault="002E6B35">
      <w:pPr>
        <w:spacing w:after="0" w:line="262" w:lineRule="auto"/>
        <w:jc w:val="both"/>
        <w:rPr>
          <w:rFonts w:ascii="Arial" w:hAnsi="Arial" w:cs="Arial"/>
          <w:sz w:val="24"/>
          <w:szCs w:val="24"/>
          <w:lang w:val="en-US"/>
        </w:rPr>
        <w:pPrChange w:id="21" w:author="user" w:date="2020-09-08T17:28:00Z">
          <w:pPr>
            <w:spacing w:after="0" w:line="240" w:lineRule="auto"/>
            <w:jc w:val="both"/>
          </w:pPr>
        </w:pPrChange>
      </w:pPr>
      <w:r>
        <w:rPr>
          <w:rFonts w:ascii="Arial" w:hAnsi="Arial" w:cs="Arial"/>
          <w:sz w:val="24"/>
          <w:szCs w:val="24"/>
        </w:rPr>
        <w:tab/>
      </w:r>
      <w:r w:rsidRPr="002E6B35">
        <w:rPr>
          <w:rFonts w:ascii="Arial" w:hAnsi="Arial" w:cs="Arial"/>
          <w:sz w:val="24"/>
          <w:szCs w:val="24"/>
        </w:rPr>
        <w:t xml:space="preserve">Как ни влияе музиката? </w:t>
      </w:r>
      <w:ins w:id="22" w:author="Valentin Aleksandrov" w:date="2020-09-09T09:08:00Z">
        <w:r w:rsidR="009409B4">
          <w:rPr>
            <w:rFonts w:ascii="Arial" w:hAnsi="Arial" w:cs="Arial"/>
            <w:sz w:val="24"/>
            <w:szCs w:val="24"/>
            <w:lang w:val="en-US"/>
          </w:rPr>
          <w:t>[</w:t>
        </w:r>
      </w:ins>
      <w:del w:id="23" w:author="Valentin Aleksandrov" w:date="2020-09-09T09:08:00Z">
        <w:r w:rsidRPr="004D350F" w:rsidDel="009409B4">
          <w:rPr>
            <w:rFonts w:ascii="Arial" w:hAnsi="Arial" w:cs="Arial"/>
            <w:sz w:val="24"/>
            <w:szCs w:val="24"/>
            <w:lang w:val="ru-RU"/>
          </w:rPr>
          <w:delText>(</w:delText>
        </w:r>
      </w:del>
      <w:r w:rsidRPr="004D350F">
        <w:rPr>
          <w:rFonts w:ascii="Arial" w:hAnsi="Arial" w:cs="Arial"/>
          <w:sz w:val="24"/>
          <w:szCs w:val="24"/>
          <w:lang w:val="ru-RU"/>
        </w:rPr>
        <w:t>8</w:t>
      </w:r>
      <w:ins w:id="24" w:author="Valentin Aleksandrov" w:date="2020-09-09T09:08:00Z">
        <w:r w:rsidR="009409B4">
          <w:rPr>
            <w:rFonts w:ascii="Arial" w:hAnsi="Arial" w:cs="Arial"/>
            <w:sz w:val="24"/>
            <w:szCs w:val="24"/>
            <w:lang w:val="en-US"/>
          </w:rPr>
          <w:t>]</w:t>
        </w:r>
      </w:ins>
      <w:del w:id="25" w:author="Valentin Aleksandrov" w:date="2020-09-09T09:08:00Z">
        <w:r w:rsidRPr="004D350F" w:rsidDel="009409B4">
          <w:rPr>
            <w:rFonts w:ascii="Arial" w:hAnsi="Arial" w:cs="Arial"/>
            <w:sz w:val="24"/>
            <w:szCs w:val="24"/>
            <w:lang w:val="ru-RU"/>
          </w:rPr>
          <w:delText>)</w:delText>
        </w:r>
      </w:del>
      <w:r w:rsidRPr="004D350F">
        <w:rPr>
          <w:rFonts w:ascii="Arial" w:hAnsi="Arial" w:cs="Arial"/>
          <w:sz w:val="24"/>
          <w:szCs w:val="24"/>
          <w:lang w:val="ru-RU"/>
        </w:rPr>
        <w:t xml:space="preserve"> </w:t>
      </w:r>
      <w:r w:rsidRPr="002E6B35">
        <w:rPr>
          <w:rFonts w:ascii="Arial" w:hAnsi="Arial" w:cs="Arial"/>
          <w:sz w:val="24"/>
          <w:szCs w:val="24"/>
        </w:rPr>
        <w:t>Като едно от седемте изкуства, тя върви ръка за ръка с развитието на човечеството. Може да се приеме</w:t>
      </w:r>
    </w:p>
    <w:p w14:paraId="01A5213B" w14:textId="77777777" w:rsidR="002E6B35" w:rsidRPr="002E6B35" w:rsidRDefault="002E6B35">
      <w:pPr>
        <w:spacing w:after="0" w:line="262" w:lineRule="auto"/>
        <w:jc w:val="both"/>
        <w:rPr>
          <w:rFonts w:ascii="Arial" w:hAnsi="Arial" w:cs="Arial"/>
          <w:sz w:val="24"/>
          <w:szCs w:val="24"/>
        </w:rPr>
        <w:pPrChange w:id="26" w:author="user" w:date="2020-09-08T17:28:00Z">
          <w:pPr>
            <w:spacing w:after="0" w:line="240" w:lineRule="auto"/>
            <w:jc w:val="both"/>
          </w:pPr>
        </w:pPrChange>
      </w:pPr>
      <w:r w:rsidRPr="002E6B35">
        <w:rPr>
          <w:rFonts w:ascii="Arial" w:hAnsi="Arial" w:cs="Arial"/>
          <w:sz w:val="24"/>
          <w:szCs w:val="24"/>
        </w:rPr>
        <w:t>едновременно като:</w:t>
      </w:r>
    </w:p>
    <w:p w14:paraId="36F8922D" w14:textId="6D633BBD" w:rsidR="002E6B35" w:rsidRPr="002E6B35" w:rsidRDefault="002E6B35">
      <w:pPr>
        <w:pStyle w:val="ListParagraph"/>
        <w:numPr>
          <w:ilvl w:val="0"/>
          <w:numId w:val="14"/>
        </w:numPr>
        <w:spacing w:after="0" w:line="262" w:lineRule="auto"/>
        <w:jc w:val="both"/>
        <w:rPr>
          <w:rFonts w:ascii="Arial" w:hAnsi="Arial" w:cs="Arial"/>
          <w:sz w:val="24"/>
          <w:szCs w:val="24"/>
        </w:rPr>
        <w:pPrChange w:id="27" w:author="user" w:date="2020-09-08T17:28:00Z">
          <w:pPr>
            <w:pStyle w:val="ListParagraph"/>
            <w:numPr>
              <w:numId w:val="14"/>
            </w:numPr>
            <w:spacing w:after="0" w:line="240" w:lineRule="auto"/>
            <w:ind w:left="1080" w:hanging="360"/>
            <w:jc w:val="both"/>
          </w:pPr>
        </w:pPrChange>
      </w:pPr>
      <w:r w:rsidRPr="002E6B35">
        <w:rPr>
          <w:rFonts w:ascii="Arial" w:hAnsi="Arial" w:cs="Arial"/>
          <w:sz w:val="24"/>
          <w:szCs w:val="24"/>
        </w:rPr>
        <w:t>специален начин за възприятие на света около нас</w:t>
      </w:r>
    </w:p>
    <w:p w14:paraId="790C9599" w14:textId="31244B6C" w:rsidR="002E6B35" w:rsidRPr="002E6B35" w:rsidRDefault="002E6B35">
      <w:pPr>
        <w:pStyle w:val="ListParagraph"/>
        <w:numPr>
          <w:ilvl w:val="0"/>
          <w:numId w:val="14"/>
        </w:numPr>
        <w:spacing w:after="0" w:line="262" w:lineRule="auto"/>
        <w:jc w:val="both"/>
        <w:rPr>
          <w:rFonts w:ascii="Arial" w:hAnsi="Arial" w:cs="Arial"/>
          <w:sz w:val="24"/>
          <w:szCs w:val="24"/>
        </w:rPr>
        <w:pPrChange w:id="28" w:author="user" w:date="2020-09-08T17:28:00Z">
          <w:pPr>
            <w:pStyle w:val="ListParagraph"/>
            <w:numPr>
              <w:numId w:val="14"/>
            </w:numPr>
            <w:spacing w:after="0" w:line="240" w:lineRule="auto"/>
            <w:ind w:left="1080" w:hanging="360"/>
            <w:jc w:val="both"/>
          </w:pPr>
        </w:pPrChange>
      </w:pPr>
      <w:r w:rsidRPr="002E6B35">
        <w:rPr>
          <w:rFonts w:ascii="Arial" w:hAnsi="Arial" w:cs="Arial"/>
          <w:sz w:val="24"/>
          <w:szCs w:val="24"/>
        </w:rPr>
        <w:t>уникална демонстрация на креативност</w:t>
      </w:r>
    </w:p>
    <w:p w14:paraId="45B09EC5" w14:textId="4AC2D743" w:rsidR="002E6B35" w:rsidRPr="002E6B35" w:rsidRDefault="002E6B35">
      <w:pPr>
        <w:pStyle w:val="ListParagraph"/>
        <w:numPr>
          <w:ilvl w:val="0"/>
          <w:numId w:val="14"/>
        </w:numPr>
        <w:spacing w:after="0" w:line="262" w:lineRule="auto"/>
        <w:jc w:val="both"/>
        <w:rPr>
          <w:rFonts w:ascii="Arial" w:hAnsi="Arial" w:cs="Arial"/>
          <w:sz w:val="24"/>
          <w:szCs w:val="24"/>
        </w:rPr>
        <w:pPrChange w:id="29" w:author="user" w:date="2020-09-08T17:28:00Z">
          <w:pPr>
            <w:pStyle w:val="ListParagraph"/>
            <w:numPr>
              <w:numId w:val="14"/>
            </w:numPr>
            <w:spacing w:after="0" w:line="240" w:lineRule="auto"/>
            <w:ind w:left="1080" w:hanging="360"/>
            <w:jc w:val="both"/>
          </w:pPr>
        </w:pPrChange>
      </w:pPr>
      <w:r w:rsidRPr="002E6B35">
        <w:rPr>
          <w:rFonts w:ascii="Arial" w:hAnsi="Arial" w:cs="Arial"/>
          <w:sz w:val="24"/>
          <w:szCs w:val="24"/>
        </w:rPr>
        <w:t>висша форма на комуникация</w:t>
      </w:r>
    </w:p>
    <w:p w14:paraId="4D476F11" w14:textId="77777777" w:rsidR="002E6B35" w:rsidRPr="002E6B35" w:rsidRDefault="002E6B35">
      <w:pPr>
        <w:spacing w:after="0" w:line="262" w:lineRule="auto"/>
        <w:jc w:val="both"/>
        <w:rPr>
          <w:rFonts w:ascii="Arial" w:hAnsi="Arial" w:cs="Arial"/>
          <w:sz w:val="24"/>
          <w:szCs w:val="24"/>
        </w:rPr>
        <w:pPrChange w:id="30" w:author="user" w:date="2020-09-08T17:28:00Z">
          <w:pPr>
            <w:spacing w:after="0" w:line="240" w:lineRule="auto"/>
            <w:jc w:val="both"/>
          </w:pPr>
        </w:pPrChange>
      </w:pPr>
      <w:r w:rsidRPr="002E6B35">
        <w:rPr>
          <w:rFonts w:ascii="Arial" w:hAnsi="Arial" w:cs="Arial"/>
          <w:sz w:val="24"/>
          <w:szCs w:val="24"/>
        </w:rPr>
        <w:t>Някои мислители отчитат общи ценности в музиката:</w:t>
      </w:r>
    </w:p>
    <w:p w14:paraId="487CD02B" w14:textId="7CCEAB0A" w:rsidR="002E6B35" w:rsidRPr="002E6B35" w:rsidRDefault="002E6B35">
      <w:pPr>
        <w:pStyle w:val="ListParagraph"/>
        <w:numPr>
          <w:ilvl w:val="0"/>
          <w:numId w:val="18"/>
        </w:numPr>
        <w:spacing w:after="0" w:line="262" w:lineRule="auto"/>
        <w:ind w:left="1080"/>
        <w:jc w:val="both"/>
        <w:rPr>
          <w:rFonts w:ascii="Arial" w:hAnsi="Arial" w:cs="Arial"/>
          <w:sz w:val="24"/>
          <w:szCs w:val="24"/>
        </w:rPr>
        <w:pPrChange w:id="31" w:author="user" w:date="2020-09-08T17:28:00Z">
          <w:pPr>
            <w:pStyle w:val="ListParagraph"/>
            <w:numPr>
              <w:numId w:val="18"/>
            </w:numPr>
            <w:spacing w:after="0" w:line="240" w:lineRule="auto"/>
            <w:ind w:left="1080" w:hanging="360"/>
            <w:jc w:val="both"/>
          </w:pPr>
        </w:pPrChange>
      </w:pPr>
      <w:r w:rsidRPr="002E6B35">
        <w:rPr>
          <w:rFonts w:ascii="Arial" w:hAnsi="Arial" w:cs="Arial"/>
          <w:sz w:val="24"/>
          <w:szCs w:val="24"/>
        </w:rPr>
        <w:t>израз на емоция</w:t>
      </w:r>
    </w:p>
    <w:p w14:paraId="774AD829" w14:textId="03A7FA16" w:rsidR="002E6B35" w:rsidRPr="002E6B35" w:rsidRDefault="002E6B35">
      <w:pPr>
        <w:pStyle w:val="ListParagraph"/>
        <w:numPr>
          <w:ilvl w:val="0"/>
          <w:numId w:val="18"/>
        </w:numPr>
        <w:spacing w:after="0" w:line="262" w:lineRule="auto"/>
        <w:ind w:left="1080"/>
        <w:jc w:val="both"/>
        <w:rPr>
          <w:rFonts w:ascii="Arial" w:hAnsi="Arial" w:cs="Arial"/>
          <w:sz w:val="24"/>
          <w:szCs w:val="24"/>
        </w:rPr>
        <w:pPrChange w:id="32" w:author="user" w:date="2020-09-08T17:28:00Z">
          <w:pPr>
            <w:pStyle w:val="ListParagraph"/>
            <w:numPr>
              <w:numId w:val="18"/>
            </w:numPr>
            <w:spacing w:after="0" w:line="240" w:lineRule="auto"/>
            <w:ind w:left="1080" w:hanging="360"/>
            <w:jc w:val="both"/>
          </w:pPr>
        </w:pPrChange>
      </w:pPr>
      <w:r w:rsidRPr="002E6B35">
        <w:rPr>
          <w:rFonts w:ascii="Arial" w:hAnsi="Arial" w:cs="Arial"/>
          <w:sz w:val="24"/>
          <w:szCs w:val="24"/>
        </w:rPr>
        <w:t xml:space="preserve">нуждата от </w:t>
      </w:r>
      <w:proofErr w:type="spellStart"/>
      <w:r w:rsidRPr="002E6B35">
        <w:rPr>
          <w:rFonts w:ascii="Arial" w:hAnsi="Arial" w:cs="Arial"/>
          <w:sz w:val="24"/>
          <w:szCs w:val="24"/>
        </w:rPr>
        <w:t>преизграждане</w:t>
      </w:r>
      <w:proofErr w:type="spellEnd"/>
      <w:r w:rsidRPr="002E6B35">
        <w:rPr>
          <w:rFonts w:ascii="Arial" w:hAnsi="Arial" w:cs="Arial"/>
          <w:sz w:val="24"/>
          <w:szCs w:val="24"/>
        </w:rPr>
        <w:t xml:space="preserve"> на реалността</w:t>
      </w:r>
    </w:p>
    <w:p w14:paraId="0D53953C" w14:textId="5D8DB7CB" w:rsidR="002E6B35" w:rsidRPr="002E6B35" w:rsidRDefault="002E6B35">
      <w:pPr>
        <w:pStyle w:val="ListParagraph"/>
        <w:numPr>
          <w:ilvl w:val="0"/>
          <w:numId w:val="18"/>
        </w:numPr>
        <w:spacing w:after="0" w:line="262" w:lineRule="auto"/>
        <w:ind w:left="1080"/>
        <w:jc w:val="both"/>
        <w:rPr>
          <w:rFonts w:ascii="Arial" w:hAnsi="Arial" w:cs="Arial"/>
          <w:sz w:val="24"/>
          <w:szCs w:val="24"/>
        </w:rPr>
        <w:pPrChange w:id="33" w:author="user" w:date="2020-09-08T17:28:00Z">
          <w:pPr>
            <w:pStyle w:val="ListParagraph"/>
            <w:numPr>
              <w:numId w:val="18"/>
            </w:numPr>
            <w:spacing w:after="0" w:line="240" w:lineRule="auto"/>
            <w:ind w:left="1080" w:hanging="360"/>
            <w:jc w:val="both"/>
          </w:pPr>
        </w:pPrChange>
      </w:pPr>
      <w:r w:rsidRPr="002E6B35">
        <w:rPr>
          <w:rFonts w:ascii="Arial" w:hAnsi="Arial" w:cs="Arial"/>
          <w:sz w:val="24"/>
          <w:szCs w:val="24"/>
        </w:rPr>
        <w:t>споделяне с близки</w:t>
      </w:r>
    </w:p>
    <w:p w14:paraId="5A90C77B" w14:textId="5F62AFB1" w:rsidR="002E6B35" w:rsidRPr="002E6B35" w:rsidRDefault="002E6B35">
      <w:pPr>
        <w:pStyle w:val="ListParagraph"/>
        <w:numPr>
          <w:ilvl w:val="0"/>
          <w:numId w:val="18"/>
        </w:numPr>
        <w:spacing w:after="0" w:line="262" w:lineRule="auto"/>
        <w:ind w:left="1080"/>
        <w:jc w:val="both"/>
        <w:rPr>
          <w:rFonts w:ascii="Arial" w:hAnsi="Arial" w:cs="Arial"/>
          <w:sz w:val="24"/>
          <w:szCs w:val="24"/>
        </w:rPr>
        <w:pPrChange w:id="34" w:author="user" w:date="2020-09-08T17:28:00Z">
          <w:pPr>
            <w:pStyle w:val="ListParagraph"/>
            <w:numPr>
              <w:numId w:val="18"/>
            </w:numPr>
            <w:spacing w:after="0" w:line="240" w:lineRule="auto"/>
            <w:ind w:left="1080" w:hanging="360"/>
            <w:jc w:val="both"/>
          </w:pPr>
        </w:pPrChange>
      </w:pPr>
      <w:r w:rsidRPr="002E6B35">
        <w:rPr>
          <w:rFonts w:ascii="Arial" w:hAnsi="Arial" w:cs="Arial"/>
          <w:sz w:val="24"/>
          <w:szCs w:val="24"/>
        </w:rPr>
        <w:t>духовна удовлетвореност</w:t>
      </w:r>
    </w:p>
    <w:p w14:paraId="44C88774" w14:textId="0FB368EF" w:rsidR="007B3F14" w:rsidRPr="002E6B35" w:rsidRDefault="002E6B35">
      <w:pPr>
        <w:pStyle w:val="ListParagraph"/>
        <w:numPr>
          <w:ilvl w:val="0"/>
          <w:numId w:val="18"/>
        </w:numPr>
        <w:spacing w:after="0" w:line="262" w:lineRule="auto"/>
        <w:ind w:left="1080"/>
        <w:jc w:val="both"/>
        <w:rPr>
          <w:rFonts w:ascii="Arial" w:hAnsi="Arial" w:cs="Arial"/>
          <w:sz w:val="24"/>
          <w:szCs w:val="24"/>
        </w:rPr>
        <w:pPrChange w:id="35" w:author="user" w:date="2020-09-08T17:28:00Z">
          <w:pPr>
            <w:pStyle w:val="ListParagraph"/>
            <w:numPr>
              <w:numId w:val="18"/>
            </w:numPr>
            <w:spacing w:after="0" w:line="240" w:lineRule="auto"/>
            <w:ind w:left="1080" w:hanging="360"/>
            <w:jc w:val="both"/>
          </w:pPr>
        </w:pPrChange>
      </w:pPr>
      <w:r w:rsidRPr="002E6B35">
        <w:rPr>
          <w:rFonts w:ascii="Arial" w:hAnsi="Arial" w:cs="Arial"/>
          <w:sz w:val="24"/>
          <w:szCs w:val="24"/>
        </w:rPr>
        <w:t>съхранение на култура във времето</w:t>
      </w:r>
    </w:p>
    <w:p w14:paraId="39F866BE" w14:textId="098A5241" w:rsidR="007B3F14" w:rsidRDefault="007B3F14" w:rsidP="00CD195F">
      <w:pPr>
        <w:spacing w:after="0" w:line="240" w:lineRule="auto"/>
        <w:jc w:val="both"/>
        <w:rPr>
          <w:rFonts w:ascii="Arial" w:hAnsi="Arial" w:cs="Arial"/>
          <w:sz w:val="24"/>
          <w:szCs w:val="24"/>
        </w:rPr>
      </w:pPr>
    </w:p>
    <w:p w14:paraId="685CE1AC" w14:textId="77777777" w:rsidR="00F96728" w:rsidRDefault="00F96728" w:rsidP="007D635D">
      <w:pPr>
        <w:spacing w:after="0" w:line="240" w:lineRule="auto"/>
        <w:jc w:val="center"/>
        <w:rPr>
          <w:rFonts w:ascii="Arial" w:hAnsi="Arial" w:cs="Arial"/>
          <w:b/>
          <w:bCs/>
          <w:sz w:val="40"/>
          <w:szCs w:val="40"/>
        </w:rPr>
      </w:pPr>
    </w:p>
    <w:p w14:paraId="19326510" w14:textId="77777777" w:rsidR="00F96728" w:rsidRDefault="00F96728" w:rsidP="007D635D">
      <w:pPr>
        <w:spacing w:after="0" w:line="240" w:lineRule="auto"/>
        <w:jc w:val="center"/>
        <w:rPr>
          <w:rFonts w:ascii="Arial" w:hAnsi="Arial" w:cs="Arial"/>
          <w:b/>
          <w:bCs/>
          <w:sz w:val="40"/>
          <w:szCs w:val="40"/>
        </w:rPr>
      </w:pPr>
    </w:p>
    <w:p w14:paraId="08FE616F" w14:textId="77777777" w:rsidR="00F96728" w:rsidRDefault="00F96728" w:rsidP="007D635D">
      <w:pPr>
        <w:spacing w:after="0" w:line="240" w:lineRule="auto"/>
        <w:jc w:val="center"/>
        <w:rPr>
          <w:rFonts w:ascii="Arial" w:hAnsi="Arial" w:cs="Arial"/>
          <w:b/>
          <w:bCs/>
          <w:sz w:val="40"/>
          <w:szCs w:val="40"/>
        </w:rPr>
      </w:pPr>
    </w:p>
    <w:p w14:paraId="0ACB9F87" w14:textId="77777777" w:rsidR="00F96728" w:rsidRDefault="00F96728" w:rsidP="007D635D">
      <w:pPr>
        <w:spacing w:after="0" w:line="240" w:lineRule="auto"/>
        <w:jc w:val="center"/>
        <w:rPr>
          <w:rFonts w:ascii="Arial" w:hAnsi="Arial" w:cs="Arial"/>
          <w:b/>
          <w:bCs/>
          <w:sz w:val="40"/>
          <w:szCs w:val="40"/>
        </w:rPr>
      </w:pPr>
    </w:p>
    <w:p w14:paraId="4B37AFC3" w14:textId="77777777" w:rsidR="00F96728" w:rsidRDefault="00F96728" w:rsidP="007D635D">
      <w:pPr>
        <w:spacing w:after="0" w:line="240" w:lineRule="auto"/>
        <w:jc w:val="center"/>
        <w:rPr>
          <w:rFonts w:ascii="Arial" w:hAnsi="Arial" w:cs="Arial"/>
          <w:b/>
          <w:bCs/>
          <w:sz w:val="40"/>
          <w:szCs w:val="40"/>
        </w:rPr>
      </w:pPr>
    </w:p>
    <w:p w14:paraId="725D6905" w14:textId="77777777" w:rsidR="00F96728" w:rsidRDefault="00F96728" w:rsidP="007D635D">
      <w:pPr>
        <w:spacing w:after="0" w:line="240" w:lineRule="auto"/>
        <w:jc w:val="center"/>
        <w:rPr>
          <w:rFonts w:ascii="Arial" w:hAnsi="Arial" w:cs="Arial"/>
          <w:b/>
          <w:bCs/>
          <w:sz w:val="40"/>
          <w:szCs w:val="40"/>
        </w:rPr>
      </w:pPr>
    </w:p>
    <w:p w14:paraId="11C20A11" w14:textId="77777777" w:rsidR="00F96728" w:rsidRDefault="00F96728" w:rsidP="007D635D">
      <w:pPr>
        <w:spacing w:after="0" w:line="240" w:lineRule="auto"/>
        <w:jc w:val="center"/>
        <w:rPr>
          <w:rFonts w:ascii="Arial" w:hAnsi="Arial" w:cs="Arial"/>
          <w:b/>
          <w:bCs/>
          <w:sz w:val="40"/>
          <w:szCs w:val="40"/>
        </w:rPr>
      </w:pPr>
    </w:p>
    <w:p w14:paraId="5E12DAD4" w14:textId="77777777" w:rsidR="00F96728" w:rsidRDefault="00F96728" w:rsidP="007D635D">
      <w:pPr>
        <w:spacing w:after="0" w:line="240" w:lineRule="auto"/>
        <w:jc w:val="center"/>
        <w:rPr>
          <w:rFonts w:ascii="Arial" w:hAnsi="Arial" w:cs="Arial"/>
          <w:b/>
          <w:bCs/>
          <w:sz w:val="40"/>
          <w:szCs w:val="40"/>
        </w:rPr>
      </w:pPr>
    </w:p>
    <w:p w14:paraId="0765556F" w14:textId="77777777" w:rsidR="00F96728" w:rsidRDefault="00F96728" w:rsidP="007D635D">
      <w:pPr>
        <w:spacing w:after="0" w:line="240" w:lineRule="auto"/>
        <w:jc w:val="center"/>
        <w:rPr>
          <w:rFonts w:ascii="Arial" w:hAnsi="Arial" w:cs="Arial"/>
          <w:b/>
          <w:bCs/>
          <w:sz w:val="40"/>
          <w:szCs w:val="40"/>
        </w:rPr>
      </w:pPr>
    </w:p>
    <w:p w14:paraId="57B1146E" w14:textId="77777777" w:rsidR="00F96728" w:rsidRDefault="00F96728" w:rsidP="007D635D">
      <w:pPr>
        <w:spacing w:after="0" w:line="240" w:lineRule="auto"/>
        <w:jc w:val="center"/>
        <w:rPr>
          <w:rFonts w:ascii="Arial" w:hAnsi="Arial" w:cs="Arial"/>
          <w:b/>
          <w:bCs/>
          <w:sz w:val="40"/>
          <w:szCs w:val="40"/>
        </w:rPr>
      </w:pPr>
    </w:p>
    <w:p w14:paraId="525AB257" w14:textId="77777777" w:rsidR="00F96728" w:rsidRDefault="00F96728" w:rsidP="007D635D">
      <w:pPr>
        <w:spacing w:after="0" w:line="240" w:lineRule="auto"/>
        <w:jc w:val="center"/>
        <w:rPr>
          <w:rFonts w:ascii="Arial" w:hAnsi="Arial" w:cs="Arial"/>
          <w:b/>
          <w:bCs/>
          <w:sz w:val="40"/>
          <w:szCs w:val="40"/>
        </w:rPr>
      </w:pPr>
    </w:p>
    <w:p w14:paraId="39DF68AE" w14:textId="77777777" w:rsidR="00F96728" w:rsidRDefault="00F96728" w:rsidP="007D635D">
      <w:pPr>
        <w:spacing w:after="0" w:line="240" w:lineRule="auto"/>
        <w:jc w:val="center"/>
        <w:rPr>
          <w:rFonts w:ascii="Arial" w:hAnsi="Arial" w:cs="Arial"/>
          <w:b/>
          <w:bCs/>
          <w:sz w:val="40"/>
          <w:szCs w:val="40"/>
        </w:rPr>
      </w:pPr>
    </w:p>
    <w:p w14:paraId="34F6A366" w14:textId="77777777" w:rsidR="00F96728" w:rsidRDefault="00F96728" w:rsidP="007D635D">
      <w:pPr>
        <w:spacing w:after="0" w:line="240" w:lineRule="auto"/>
        <w:jc w:val="center"/>
        <w:rPr>
          <w:rFonts w:ascii="Arial" w:hAnsi="Arial" w:cs="Arial"/>
          <w:b/>
          <w:bCs/>
          <w:sz w:val="40"/>
          <w:szCs w:val="40"/>
        </w:rPr>
      </w:pPr>
    </w:p>
    <w:p w14:paraId="69EC3DCF" w14:textId="77777777" w:rsidR="00F96728" w:rsidDel="00246F85" w:rsidRDefault="00F96728" w:rsidP="007D635D">
      <w:pPr>
        <w:spacing w:after="0" w:line="240" w:lineRule="auto"/>
        <w:jc w:val="center"/>
        <w:rPr>
          <w:del w:id="36" w:author="Valentin Aleksandrov" w:date="2020-09-09T09:33:00Z"/>
          <w:rFonts w:ascii="Arial" w:hAnsi="Arial" w:cs="Arial"/>
          <w:b/>
          <w:bCs/>
          <w:sz w:val="40"/>
          <w:szCs w:val="40"/>
        </w:rPr>
      </w:pPr>
    </w:p>
    <w:p w14:paraId="18F57BC0" w14:textId="77777777" w:rsidR="00F96728" w:rsidDel="00246F85" w:rsidRDefault="00F96728" w:rsidP="007D635D">
      <w:pPr>
        <w:spacing w:after="0" w:line="240" w:lineRule="auto"/>
        <w:jc w:val="center"/>
        <w:rPr>
          <w:del w:id="37" w:author="Valentin Aleksandrov" w:date="2020-09-09T09:33:00Z"/>
          <w:rFonts w:ascii="Arial" w:hAnsi="Arial" w:cs="Arial"/>
          <w:b/>
          <w:bCs/>
          <w:sz w:val="40"/>
          <w:szCs w:val="40"/>
        </w:rPr>
      </w:pPr>
    </w:p>
    <w:p w14:paraId="39D45450" w14:textId="77777777" w:rsidR="00F96728" w:rsidRDefault="00F96728" w:rsidP="00246F85">
      <w:pPr>
        <w:spacing w:after="0" w:line="240" w:lineRule="auto"/>
        <w:rPr>
          <w:rFonts w:ascii="Arial" w:hAnsi="Arial" w:cs="Arial"/>
          <w:b/>
          <w:bCs/>
          <w:sz w:val="40"/>
          <w:szCs w:val="40"/>
        </w:rPr>
        <w:pPrChange w:id="38" w:author="Valentin Aleksandrov" w:date="2020-09-09T09:33:00Z">
          <w:pPr>
            <w:spacing w:after="0" w:line="240" w:lineRule="auto"/>
            <w:jc w:val="center"/>
          </w:pPr>
        </w:pPrChange>
      </w:pPr>
    </w:p>
    <w:p w14:paraId="4484E50E" w14:textId="1C9922AF" w:rsidR="007D635D" w:rsidRDefault="007D635D" w:rsidP="007D635D">
      <w:pPr>
        <w:spacing w:after="0" w:line="240" w:lineRule="auto"/>
        <w:jc w:val="center"/>
        <w:rPr>
          <w:rFonts w:ascii="Arial" w:hAnsi="Arial" w:cs="Arial"/>
          <w:b/>
          <w:bCs/>
          <w:sz w:val="40"/>
          <w:szCs w:val="40"/>
        </w:rPr>
      </w:pPr>
      <w:r>
        <w:rPr>
          <w:rFonts w:ascii="Arial" w:hAnsi="Arial" w:cs="Arial"/>
          <w:b/>
          <w:bCs/>
          <w:sz w:val="40"/>
          <w:szCs w:val="40"/>
        </w:rPr>
        <w:lastRenderedPageBreak/>
        <w:t>Първа глава</w:t>
      </w:r>
    </w:p>
    <w:p w14:paraId="7765C8F7" w14:textId="77777777" w:rsidR="007D635D" w:rsidRDefault="007D635D" w:rsidP="007D635D">
      <w:pPr>
        <w:spacing w:after="0" w:line="240" w:lineRule="auto"/>
        <w:jc w:val="center"/>
        <w:rPr>
          <w:rFonts w:ascii="Arial" w:hAnsi="Arial" w:cs="Arial"/>
          <w:b/>
          <w:bCs/>
          <w:sz w:val="40"/>
          <w:szCs w:val="40"/>
        </w:rPr>
      </w:pPr>
      <w:r>
        <w:rPr>
          <w:rFonts w:ascii="Arial" w:hAnsi="Arial" w:cs="Arial"/>
          <w:b/>
          <w:bCs/>
          <w:sz w:val="40"/>
          <w:szCs w:val="40"/>
        </w:rPr>
        <w:t xml:space="preserve">Описание на проблемната област. </w:t>
      </w:r>
    </w:p>
    <w:p w14:paraId="122D011E" w14:textId="1A2ACF77" w:rsidR="007D635D" w:rsidRPr="007D635D" w:rsidRDefault="007D635D" w:rsidP="007D635D">
      <w:pPr>
        <w:spacing w:after="0" w:line="240" w:lineRule="auto"/>
        <w:jc w:val="center"/>
        <w:rPr>
          <w:rFonts w:ascii="Arial" w:hAnsi="Arial" w:cs="Arial"/>
          <w:b/>
          <w:bCs/>
          <w:sz w:val="40"/>
          <w:szCs w:val="40"/>
        </w:rPr>
      </w:pPr>
      <w:r>
        <w:rPr>
          <w:rFonts w:ascii="Arial" w:hAnsi="Arial" w:cs="Arial"/>
          <w:b/>
          <w:bCs/>
          <w:sz w:val="40"/>
          <w:szCs w:val="40"/>
        </w:rPr>
        <w:t>Цели и задачи.</w:t>
      </w:r>
    </w:p>
    <w:p w14:paraId="395433A9" w14:textId="77777777" w:rsidR="007D635D" w:rsidRPr="007D635D" w:rsidRDefault="007D635D" w:rsidP="007D635D">
      <w:pPr>
        <w:spacing w:after="0" w:line="240" w:lineRule="auto"/>
        <w:jc w:val="both"/>
        <w:rPr>
          <w:rFonts w:ascii="Arial" w:hAnsi="Arial" w:cs="Arial"/>
          <w:sz w:val="24"/>
          <w:szCs w:val="24"/>
        </w:rPr>
      </w:pPr>
    </w:p>
    <w:p w14:paraId="18BC564C" w14:textId="6300AAA3" w:rsidR="007D635D" w:rsidRPr="007D635D" w:rsidRDefault="007D635D" w:rsidP="007D635D">
      <w:pPr>
        <w:spacing w:after="0" w:line="240" w:lineRule="auto"/>
        <w:jc w:val="both"/>
        <w:rPr>
          <w:rFonts w:ascii="Arial" w:hAnsi="Arial" w:cs="Arial"/>
          <w:b/>
          <w:bCs/>
          <w:sz w:val="36"/>
          <w:szCs w:val="36"/>
        </w:rPr>
      </w:pPr>
      <w:r w:rsidRPr="007D635D">
        <w:rPr>
          <w:rFonts w:ascii="Arial" w:hAnsi="Arial" w:cs="Arial"/>
          <w:b/>
          <w:bCs/>
          <w:sz w:val="36"/>
          <w:szCs w:val="36"/>
        </w:rPr>
        <w:t xml:space="preserve">Въведение в проблема </w:t>
      </w:r>
    </w:p>
    <w:p w14:paraId="2B9F27A1" w14:textId="35BB7208" w:rsidR="007D635D" w:rsidRPr="00020D1F" w:rsidRDefault="007D635D" w:rsidP="007D635D">
      <w:pPr>
        <w:spacing w:after="0" w:line="240" w:lineRule="auto"/>
        <w:jc w:val="both"/>
        <w:rPr>
          <w:rFonts w:ascii="Arial" w:hAnsi="Arial" w:cs="Arial"/>
          <w:sz w:val="24"/>
          <w:szCs w:val="24"/>
        </w:rPr>
      </w:pPr>
    </w:p>
    <w:p w14:paraId="1DB033C7" w14:textId="1A55B569" w:rsidR="00020D1F" w:rsidRPr="00020D1F" w:rsidDel="009409B4" w:rsidRDefault="00020D1F">
      <w:pPr>
        <w:spacing w:after="0" w:line="286" w:lineRule="auto"/>
        <w:ind w:firstLine="720"/>
        <w:jc w:val="both"/>
        <w:rPr>
          <w:del w:id="39" w:author="Valentin Aleksandrov" w:date="2020-09-09T09:12:00Z"/>
          <w:rFonts w:ascii="Arial" w:hAnsi="Arial" w:cs="Arial"/>
          <w:sz w:val="24"/>
          <w:szCs w:val="24"/>
        </w:rPr>
        <w:pPrChange w:id="40" w:author="user" w:date="2020-09-08T17:30:00Z">
          <w:pPr>
            <w:spacing w:after="0" w:line="240" w:lineRule="auto"/>
            <w:ind w:firstLine="720"/>
            <w:jc w:val="both"/>
          </w:pPr>
        </w:pPrChange>
      </w:pPr>
      <w:commentRangeStart w:id="41"/>
      <w:commentRangeStart w:id="42"/>
      <w:commentRangeStart w:id="43"/>
      <w:r w:rsidRPr="00020D1F">
        <w:rPr>
          <w:rFonts w:ascii="Arial" w:hAnsi="Arial" w:cs="Arial"/>
          <w:sz w:val="24"/>
          <w:szCs w:val="24"/>
        </w:rPr>
        <w:t xml:space="preserve">"Колкото повече е дадено на човек, толкова повече трябва да се труди." - Пьотр Чайковски </w:t>
      </w:r>
      <w:ins w:id="44" w:author="Valentin Aleksandrov" w:date="2020-09-09T09:08:00Z">
        <w:r w:rsidR="009409B4">
          <w:rPr>
            <w:rFonts w:ascii="Arial" w:hAnsi="Arial" w:cs="Arial"/>
            <w:sz w:val="24"/>
            <w:szCs w:val="24"/>
            <w:lang w:val="en-US"/>
          </w:rPr>
          <w:t>[</w:t>
        </w:r>
      </w:ins>
      <w:del w:id="45" w:author="Valentin Aleksandrov" w:date="2020-09-09T09:08:00Z">
        <w:r w:rsidRPr="00020D1F" w:rsidDel="009409B4">
          <w:rPr>
            <w:rFonts w:ascii="Arial" w:hAnsi="Arial" w:cs="Arial"/>
            <w:sz w:val="24"/>
            <w:szCs w:val="24"/>
          </w:rPr>
          <w:delText>(</w:delText>
        </w:r>
      </w:del>
      <w:r w:rsidRPr="00020D1F">
        <w:rPr>
          <w:rFonts w:ascii="Arial" w:hAnsi="Arial" w:cs="Arial"/>
          <w:sz w:val="24"/>
          <w:szCs w:val="24"/>
        </w:rPr>
        <w:t>9</w:t>
      </w:r>
      <w:ins w:id="46" w:author="Valentin Aleksandrov" w:date="2020-09-09T09:08:00Z">
        <w:r w:rsidR="009409B4">
          <w:rPr>
            <w:rFonts w:ascii="Arial" w:hAnsi="Arial" w:cs="Arial"/>
            <w:sz w:val="24"/>
            <w:szCs w:val="24"/>
            <w:lang w:val="en-US"/>
          </w:rPr>
          <w:t>]</w:t>
        </w:r>
      </w:ins>
      <w:del w:id="47" w:author="Valentin Aleksandrov" w:date="2020-09-09T09:08:00Z">
        <w:r w:rsidRPr="00020D1F" w:rsidDel="009409B4">
          <w:rPr>
            <w:rFonts w:ascii="Arial" w:hAnsi="Arial" w:cs="Arial"/>
            <w:sz w:val="24"/>
            <w:szCs w:val="24"/>
          </w:rPr>
          <w:delText>)</w:delText>
        </w:r>
      </w:del>
    </w:p>
    <w:p w14:paraId="0BBF220D" w14:textId="77777777" w:rsidR="00020D1F" w:rsidRPr="00020D1F" w:rsidRDefault="00020D1F" w:rsidP="009409B4">
      <w:pPr>
        <w:spacing w:after="0" w:line="286" w:lineRule="auto"/>
        <w:ind w:firstLine="720"/>
        <w:jc w:val="both"/>
        <w:rPr>
          <w:rFonts w:ascii="Arial" w:hAnsi="Arial" w:cs="Arial"/>
          <w:sz w:val="24"/>
          <w:szCs w:val="24"/>
        </w:rPr>
        <w:pPrChange w:id="48" w:author="Valentin Aleksandrov" w:date="2020-09-09T09:12:00Z">
          <w:pPr>
            <w:spacing w:after="0" w:line="240" w:lineRule="auto"/>
            <w:jc w:val="both"/>
          </w:pPr>
        </w:pPrChange>
      </w:pPr>
    </w:p>
    <w:p w14:paraId="3E8A0E83" w14:textId="362A11C2" w:rsidR="00020D1F" w:rsidRPr="00020D1F" w:rsidDel="004D350F" w:rsidRDefault="00020D1F">
      <w:pPr>
        <w:spacing w:after="0" w:line="286" w:lineRule="auto"/>
        <w:jc w:val="both"/>
        <w:rPr>
          <w:del w:id="49" w:author="user" w:date="2020-09-08T17:29:00Z"/>
          <w:rFonts w:ascii="Arial" w:hAnsi="Arial" w:cs="Arial"/>
          <w:sz w:val="24"/>
          <w:szCs w:val="24"/>
        </w:rPr>
        <w:pPrChange w:id="50" w:author="user" w:date="2020-09-08T17:30:00Z">
          <w:pPr>
            <w:spacing w:after="0" w:line="240" w:lineRule="auto"/>
            <w:jc w:val="both"/>
          </w:pPr>
        </w:pPrChange>
      </w:pPr>
      <w:r w:rsidRPr="00020D1F">
        <w:rPr>
          <w:rFonts w:ascii="Arial" w:hAnsi="Arial" w:cs="Arial"/>
          <w:sz w:val="24"/>
          <w:szCs w:val="24"/>
        </w:rPr>
        <w:t>За всеки начинаещ музикант изборът и упражнението на инструмент може да се стори като трудна, а понякога</w:t>
      </w:r>
      <w:ins w:id="51" w:author="user" w:date="2020-09-08T17:29:00Z">
        <w:r w:rsidR="004D350F">
          <w:rPr>
            <w:rFonts w:ascii="Arial" w:hAnsi="Arial" w:cs="Arial"/>
            <w:sz w:val="24"/>
            <w:szCs w:val="24"/>
          </w:rPr>
          <w:t xml:space="preserve"> </w:t>
        </w:r>
      </w:ins>
    </w:p>
    <w:p w14:paraId="515B7D7F" w14:textId="77777777" w:rsidR="00020D1F" w:rsidRPr="00020D1F" w:rsidRDefault="00020D1F">
      <w:pPr>
        <w:spacing w:after="0" w:line="286" w:lineRule="auto"/>
        <w:jc w:val="both"/>
        <w:rPr>
          <w:rFonts w:ascii="Arial" w:hAnsi="Arial" w:cs="Arial"/>
          <w:sz w:val="24"/>
          <w:szCs w:val="24"/>
        </w:rPr>
        <w:pPrChange w:id="52" w:author="user" w:date="2020-09-08T17:30:00Z">
          <w:pPr>
            <w:spacing w:after="0" w:line="240" w:lineRule="auto"/>
            <w:jc w:val="both"/>
          </w:pPr>
        </w:pPrChange>
      </w:pPr>
      <w:r w:rsidRPr="00020D1F">
        <w:rPr>
          <w:rFonts w:ascii="Arial" w:hAnsi="Arial" w:cs="Arial"/>
          <w:sz w:val="24"/>
          <w:szCs w:val="24"/>
        </w:rPr>
        <w:t>и привидно непосилна задача. Най-честите пречки са:</w:t>
      </w:r>
    </w:p>
    <w:p w14:paraId="3DEA5D09" w14:textId="736ACC41" w:rsidR="00020D1F" w:rsidRPr="007356B7" w:rsidRDefault="00020D1F">
      <w:pPr>
        <w:pStyle w:val="ListParagraph"/>
        <w:numPr>
          <w:ilvl w:val="0"/>
          <w:numId w:val="19"/>
        </w:numPr>
        <w:spacing w:after="0" w:line="286" w:lineRule="auto"/>
        <w:jc w:val="both"/>
        <w:rPr>
          <w:rFonts w:ascii="Arial" w:hAnsi="Arial" w:cs="Arial"/>
          <w:sz w:val="24"/>
          <w:szCs w:val="24"/>
        </w:rPr>
        <w:pPrChange w:id="53" w:author="user" w:date="2020-09-08T17:30:00Z">
          <w:pPr>
            <w:pStyle w:val="ListParagraph"/>
            <w:numPr>
              <w:numId w:val="19"/>
            </w:numPr>
            <w:spacing w:after="0" w:line="240" w:lineRule="auto"/>
            <w:ind w:hanging="360"/>
            <w:jc w:val="both"/>
          </w:pPr>
        </w:pPrChange>
      </w:pPr>
      <w:r w:rsidRPr="007356B7">
        <w:rPr>
          <w:rFonts w:ascii="Arial" w:hAnsi="Arial" w:cs="Arial"/>
          <w:sz w:val="24"/>
          <w:szCs w:val="24"/>
        </w:rPr>
        <w:t>Липса на правилни подход и/или средства</w:t>
      </w:r>
    </w:p>
    <w:p w14:paraId="62FFEB53" w14:textId="77777777" w:rsidR="00020D1F" w:rsidRPr="00020D1F" w:rsidRDefault="00020D1F">
      <w:pPr>
        <w:spacing w:after="0" w:line="286" w:lineRule="auto"/>
        <w:jc w:val="both"/>
        <w:rPr>
          <w:rFonts w:ascii="Arial" w:hAnsi="Arial" w:cs="Arial"/>
          <w:sz w:val="24"/>
          <w:szCs w:val="24"/>
        </w:rPr>
        <w:pPrChange w:id="54" w:author="user" w:date="2020-09-08T17:30:00Z">
          <w:pPr>
            <w:spacing w:after="0" w:line="240" w:lineRule="auto"/>
            <w:jc w:val="both"/>
          </w:pPr>
        </w:pPrChange>
      </w:pPr>
      <w:r w:rsidRPr="00020D1F">
        <w:rPr>
          <w:rFonts w:ascii="Arial" w:hAnsi="Arial" w:cs="Arial"/>
          <w:sz w:val="24"/>
          <w:szCs w:val="24"/>
        </w:rPr>
        <w:t xml:space="preserve">Малкото време и пари са водеща причина за </w:t>
      </w:r>
      <w:proofErr w:type="spellStart"/>
      <w:r w:rsidRPr="00020D1F">
        <w:rPr>
          <w:rFonts w:ascii="Arial" w:hAnsi="Arial" w:cs="Arial"/>
          <w:sz w:val="24"/>
          <w:szCs w:val="24"/>
        </w:rPr>
        <w:t>демотивация</w:t>
      </w:r>
      <w:proofErr w:type="spellEnd"/>
      <w:r w:rsidRPr="00020D1F">
        <w:rPr>
          <w:rFonts w:ascii="Arial" w:hAnsi="Arial" w:cs="Arial"/>
          <w:sz w:val="24"/>
          <w:szCs w:val="24"/>
        </w:rPr>
        <w:t xml:space="preserve"> още в самото начало на начинанието.</w:t>
      </w:r>
    </w:p>
    <w:p w14:paraId="0EF3ACD1" w14:textId="06F80204" w:rsidR="00020D1F" w:rsidRPr="00020D1F" w:rsidDel="004D350F" w:rsidRDefault="00020D1F">
      <w:pPr>
        <w:spacing w:after="0" w:line="286" w:lineRule="auto"/>
        <w:jc w:val="both"/>
        <w:rPr>
          <w:del w:id="55" w:author="user" w:date="2020-09-08T17:29:00Z"/>
          <w:rFonts w:ascii="Arial" w:hAnsi="Arial" w:cs="Arial"/>
          <w:sz w:val="24"/>
          <w:szCs w:val="24"/>
        </w:rPr>
        <w:pPrChange w:id="56" w:author="user" w:date="2020-09-08T17:30:00Z">
          <w:pPr>
            <w:spacing w:after="0" w:line="240" w:lineRule="auto"/>
            <w:jc w:val="both"/>
          </w:pPr>
        </w:pPrChange>
      </w:pPr>
      <w:r w:rsidRPr="00020D1F">
        <w:rPr>
          <w:rFonts w:ascii="Arial" w:hAnsi="Arial" w:cs="Arial"/>
          <w:sz w:val="24"/>
          <w:szCs w:val="24"/>
        </w:rPr>
        <w:t>Друг източник е сблъсъкът с лош учител - заради него може коренно да се промени начинът,</w:t>
      </w:r>
      <w:ins w:id="57" w:author="user" w:date="2020-09-08T17:29:00Z">
        <w:r w:rsidR="004D350F">
          <w:rPr>
            <w:rFonts w:ascii="Arial" w:hAnsi="Arial" w:cs="Arial"/>
            <w:sz w:val="24"/>
            <w:szCs w:val="24"/>
          </w:rPr>
          <w:t xml:space="preserve"> </w:t>
        </w:r>
      </w:ins>
    </w:p>
    <w:p w14:paraId="3539835A" w14:textId="77777777" w:rsidR="00020D1F" w:rsidRPr="00020D1F" w:rsidDel="004D350F" w:rsidRDefault="00020D1F">
      <w:pPr>
        <w:spacing w:after="0" w:line="286" w:lineRule="auto"/>
        <w:jc w:val="both"/>
        <w:rPr>
          <w:del w:id="58" w:author="user" w:date="2020-09-08T17:29:00Z"/>
          <w:rFonts w:ascii="Arial" w:hAnsi="Arial" w:cs="Arial"/>
          <w:sz w:val="24"/>
          <w:szCs w:val="24"/>
        </w:rPr>
        <w:pPrChange w:id="59" w:author="user" w:date="2020-09-08T17:30:00Z">
          <w:pPr>
            <w:spacing w:after="0" w:line="240" w:lineRule="auto"/>
            <w:jc w:val="both"/>
          </w:pPr>
        </w:pPrChange>
      </w:pPr>
      <w:r w:rsidRPr="00020D1F">
        <w:rPr>
          <w:rFonts w:ascii="Arial" w:hAnsi="Arial" w:cs="Arial"/>
          <w:sz w:val="24"/>
          <w:szCs w:val="24"/>
        </w:rPr>
        <w:t>по който учещият се възприема като музикант, и тази преценка трудно се изменя.</w:t>
      </w:r>
    </w:p>
    <w:p w14:paraId="7A70DAB9" w14:textId="77777777" w:rsidR="00020D1F" w:rsidRPr="00020D1F" w:rsidRDefault="00020D1F">
      <w:pPr>
        <w:spacing w:after="0" w:line="286" w:lineRule="auto"/>
        <w:jc w:val="both"/>
        <w:rPr>
          <w:rFonts w:ascii="Arial" w:hAnsi="Arial" w:cs="Arial"/>
          <w:sz w:val="24"/>
          <w:szCs w:val="24"/>
        </w:rPr>
        <w:pPrChange w:id="60" w:author="user" w:date="2020-09-08T17:30:00Z">
          <w:pPr>
            <w:spacing w:after="0" w:line="240" w:lineRule="auto"/>
            <w:jc w:val="both"/>
          </w:pPr>
        </w:pPrChange>
      </w:pPr>
    </w:p>
    <w:p w14:paraId="5683F2E7" w14:textId="3AFC5A3B" w:rsidR="00020D1F" w:rsidRPr="007356B7" w:rsidRDefault="00020D1F">
      <w:pPr>
        <w:pStyle w:val="ListParagraph"/>
        <w:numPr>
          <w:ilvl w:val="0"/>
          <w:numId w:val="19"/>
        </w:numPr>
        <w:spacing w:after="0" w:line="286" w:lineRule="auto"/>
        <w:jc w:val="both"/>
        <w:rPr>
          <w:rFonts w:ascii="Arial" w:hAnsi="Arial" w:cs="Arial"/>
          <w:sz w:val="24"/>
          <w:szCs w:val="24"/>
        </w:rPr>
        <w:pPrChange w:id="61" w:author="user" w:date="2020-09-08T17:30:00Z">
          <w:pPr>
            <w:pStyle w:val="ListParagraph"/>
            <w:numPr>
              <w:numId w:val="19"/>
            </w:numPr>
            <w:spacing w:after="0" w:line="240" w:lineRule="auto"/>
            <w:ind w:hanging="360"/>
            <w:jc w:val="both"/>
          </w:pPr>
        </w:pPrChange>
      </w:pPr>
      <w:r w:rsidRPr="007356B7">
        <w:rPr>
          <w:rFonts w:ascii="Arial" w:hAnsi="Arial" w:cs="Arial"/>
          <w:sz w:val="24"/>
          <w:szCs w:val="24"/>
        </w:rPr>
        <w:t>Кариера, семейни отговорности и социални задължения</w:t>
      </w:r>
    </w:p>
    <w:p w14:paraId="1F0A5FF6" w14:textId="77777777" w:rsidR="00020D1F" w:rsidRPr="00020D1F" w:rsidDel="004D350F" w:rsidRDefault="00020D1F">
      <w:pPr>
        <w:spacing w:after="0" w:line="286" w:lineRule="auto"/>
        <w:jc w:val="both"/>
        <w:rPr>
          <w:del w:id="62" w:author="user" w:date="2020-09-08T17:29:00Z"/>
          <w:rFonts w:ascii="Arial" w:hAnsi="Arial" w:cs="Arial"/>
          <w:sz w:val="24"/>
          <w:szCs w:val="24"/>
        </w:rPr>
        <w:pPrChange w:id="63" w:author="user" w:date="2020-09-08T17:30:00Z">
          <w:pPr>
            <w:spacing w:after="0" w:line="240" w:lineRule="auto"/>
            <w:jc w:val="both"/>
          </w:pPr>
        </w:pPrChange>
      </w:pPr>
      <w:r w:rsidRPr="00020D1F">
        <w:rPr>
          <w:rFonts w:ascii="Arial" w:hAnsi="Arial" w:cs="Arial"/>
          <w:sz w:val="24"/>
          <w:szCs w:val="24"/>
        </w:rPr>
        <w:t xml:space="preserve">Отдадеността към нещо ново винаги е предизвикателство, изискващо адаптация и </w:t>
      </w:r>
      <w:proofErr w:type="spellStart"/>
      <w:r w:rsidRPr="00020D1F">
        <w:rPr>
          <w:rFonts w:ascii="Arial" w:hAnsi="Arial" w:cs="Arial"/>
          <w:sz w:val="24"/>
          <w:szCs w:val="24"/>
        </w:rPr>
        <w:t>приоритизация</w:t>
      </w:r>
      <w:proofErr w:type="spellEnd"/>
      <w:r w:rsidRPr="00020D1F">
        <w:rPr>
          <w:rFonts w:ascii="Arial" w:hAnsi="Arial" w:cs="Arial"/>
          <w:sz w:val="24"/>
          <w:szCs w:val="24"/>
        </w:rPr>
        <w:t>.</w:t>
      </w:r>
    </w:p>
    <w:p w14:paraId="6C102440" w14:textId="77777777" w:rsidR="00020D1F" w:rsidRPr="00020D1F" w:rsidRDefault="00020D1F">
      <w:pPr>
        <w:spacing w:after="0" w:line="286" w:lineRule="auto"/>
        <w:jc w:val="both"/>
        <w:rPr>
          <w:rFonts w:ascii="Arial" w:hAnsi="Arial" w:cs="Arial"/>
          <w:sz w:val="24"/>
          <w:szCs w:val="24"/>
        </w:rPr>
        <w:pPrChange w:id="64" w:author="user" w:date="2020-09-08T17:30:00Z">
          <w:pPr>
            <w:spacing w:after="0" w:line="240" w:lineRule="auto"/>
            <w:jc w:val="both"/>
          </w:pPr>
        </w:pPrChange>
      </w:pPr>
    </w:p>
    <w:p w14:paraId="424B9AD2" w14:textId="7E1E69F0" w:rsidR="00020D1F" w:rsidRPr="007356B7" w:rsidRDefault="00020D1F">
      <w:pPr>
        <w:pStyle w:val="ListParagraph"/>
        <w:numPr>
          <w:ilvl w:val="0"/>
          <w:numId w:val="19"/>
        </w:numPr>
        <w:spacing w:after="0" w:line="286" w:lineRule="auto"/>
        <w:jc w:val="both"/>
        <w:rPr>
          <w:rFonts w:ascii="Arial" w:hAnsi="Arial" w:cs="Arial"/>
          <w:sz w:val="24"/>
          <w:szCs w:val="24"/>
        </w:rPr>
        <w:pPrChange w:id="65" w:author="user" w:date="2020-09-08T17:30:00Z">
          <w:pPr>
            <w:pStyle w:val="ListParagraph"/>
            <w:numPr>
              <w:numId w:val="19"/>
            </w:numPr>
            <w:spacing w:after="0" w:line="240" w:lineRule="auto"/>
            <w:ind w:hanging="360"/>
            <w:jc w:val="both"/>
          </w:pPr>
        </w:pPrChange>
      </w:pPr>
      <w:r w:rsidRPr="007356B7">
        <w:rPr>
          <w:rFonts w:ascii="Arial" w:hAnsi="Arial" w:cs="Arial"/>
          <w:sz w:val="24"/>
          <w:szCs w:val="24"/>
        </w:rPr>
        <w:t>Недостатъчно упражнения</w:t>
      </w:r>
    </w:p>
    <w:p w14:paraId="697F2F98" w14:textId="7A359679" w:rsidR="00020D1F" w:rsidRPr="00020D1F" w:rsidDel="004D350F" w:rsidRDefault="00020D1F">
      <w:pPr>
        <w:spacing w:after="0" w:line="286" w:lineRule="auto"/>
        <w:jc w:val="both"/>
        <w:rPr>
          <w:del w:id="66" w:author="user" w:date="2020-09-08T17:29:00Z"/>
          <w:rFonts w:ascii="Arial" w:hAnsi="Arial" w:cs="Arial"/>
          <w:sz w:val="24"/>
          <w:szCs w:val="24"/>
        </w:rPr>
        <w:pPrChange w:id="67" w:author="user" w:date="2020-09-08T17:30:00Z">
          <w:pPr>
            <w:spacing w:after="0" w:line="240" w:lineRule="auto"/>
            <w:jc w:val="both"/>
          </w:pPr>
        </w:pPrChange>
      </w:pPr>
      <w:r w:rsidRPr="00020D1F">
        <w:rPr>
          <w:rFonts w:ascii="Arial" w:hAnsi="Arial" w:cs="Arial"/>
          <w:sz w:val="24"/>
          <w:szCs w:val="24"/>
        </w:rPr>
        <w:t>Не съществува изобретателно занимание, което не ги изисква. Свиренето на инструмент е от най-видните</w:t>
      </w:r>
      <w:ins w:id="68" w:author="user" w:date="2020-09-08T17:29:00Z">
        <w:r w:rsidR="004D350F">
          <w:rPr>
            <w:rFonts w:ascii="Arial" w:hAnsi="Arial" w:cs="Arial"/>
            <w:sz w:val="24"/>
            <w:szCs w:val="24"/>
          </w:rPr>
          <w:t xml:space="preserve"> </w:t>
        </w:r>
      </w:ins>
    </w:p>
    <w:p w14:paraId="4F51DB18" w14:textId="77777777" w:rsidR="00020D1F" w:rsidRPr="00020D1F" w:rsidDel="004D350F" w:rsidRDefault="00020D1F">
      <w:pPr>
        <w:spacing w:after="0" w:line="286" w:lineRule="auto"/>
        <w:jc w:val="both"/>
        <w:rPr>
          <w:del w:id="69" w:author="user" w:date="2020-09-08T17:29:00Z"/>
          <w:rFonts w:ascii="Arial" w:hAnsi="Arial" w:cs="Arial"/>
          <w:sz w:val="24"/>
          <w:szCs w:val="24"/>
        </w:rPr>
        <w:pPrChange w:id="70" w:author="user" w:date="2020-09-08T17:30:00Z">
          <w:pPr>
            <w:spacing w:after="0" w:line="240" w:lineRule="auto"/>
            <w:jc w:val="both"/>
          </w:pPr>
        </w:pPrChange>
      </w:pPr>
      <w:r w:rsidRPr="00020D1F">
        <w:rPr>
          <w:rFonts w:ascii="Arial" w:hAnsi="Arial" w:cs="Arial"/>
          <w:sz w:val="24"/>
          <w:szCs w:val="24"/>
        </w:rPr>
        <w:t>примери за това.</w:t>
      </w:r>
    </w:p>
    <w:p w14:paraId="124F11BF" w14:textId="77777777" w:rsidR="00020D1F" w:rsidRPr="00020D1F" w:rsidRDefault="00020D1F">
      <w:pPr>
        <w:spacing w:after="0" w:line="286" w:lineRule="auto"/>
        <w:jc w:val="both"/>
        <w:rPr>
          <w:rFonts w:ascii="Arial" w:hAnsi="Arial" w:cs="Arial"/>
          <w:sz w:val="24"/>
          <w:szCs w:val="24"/>
        </w:rPr>
        <w:pPrChange w:id="71" w:author="user" w:date="2020-09-08T17:30:00Z">
          <w:pPr>
            <w:spacing w:after="0" w:line="240" w:lineRule="auto"/>
            <w:jc w:val="both"/>
          </w:pPr>
        </w:pPrChange>
      </w:pPr>
    </w:p>
    <w:p w14:paraId="7E6880AF" w14:textId="1ACE3F68" w:rsidR="00020D1F" w:rsidRPr="007356B7" w:rsidRDefault="00020D1F">
      <w:pPr>
        <w:pStyle w:val="ListParagraph"/>
        <w:numPr>
          <w:ilvl w:val="0"/>
          <w:numId w:val="19"/>
        </w:numPr>
        <w:spacing w:after="0" w:line="286" w:lineRule="auto"/>
        <w:jc w:val="both"/>
        <w:rPr>
          <w:rFonts w:ascii="Arial" w:hAnsi="Arial" w:cs="Arial"/>
          <w:sz w:val="24"/>
          <w:szCs w:val="24"/>
        </w:rPr>
        <w:pPrChange w:id="72" w:author="user" w:date="2020-09-08T17:30:00Z">
          <w:pPr>
            <w:pStyle w:val="ListParagraph"/>
            <w:numPr>
              <w:numId w:val="19"/>
            </w:numPr>
            <w:spacing w:after="0" w:line="240" w:lineRule="auto"/>
            <w:ind w:hanging="360"/>
            <w:jc w:val="both"/>
          </w:pPr>
        </w:pPrChange>
      </w:pPr>
      <w:r w:rsidRPr="007356B7">
        <w:rPr>
          <w:rFonts w:ascii="Arial" w:hAnsi="Arial" w:cs="Arial"/>
          <w:sz w:val="24"/>
          <w:szCs w:val="24"/>
        </w:rPr>
        <w:t>Нереалистични очаквания</w:t>
      </w:r>
    </w:p>
    <w:p w14:paraId="0A1DB18A" w14:textId="73721251" w:rsidR="00020D1F" w:rsidRPr="00020D1F" w:rsidDel="004D350F" w:rsidRDefault="00020D1F">
      <w:pPr>
        <w:spacing w:after="0" w:line="286" w:lineRule="auto"/>
        <w:jc w:val="both"/>
        <w:rPr>
          <w:del w:id="73" w:author="user" w:date="2020-09-08T17:29:00Z"/>
          <w:rFonts w:ascii="Arial" w:hAnsi="Arial" w:cs="Arial"/>
          <w:sz w:val="24"/>
          <w:szCs w:val="24"/>
        </w:rPr>
        <w:pPrChange w:id="74" w:author="user" w:date="2020-09-08T17:30:00Z">
          <w:pPr>
            <w:spacing w:after="0" w:line="240" w:lineRule="auto"/>
            <w:jc w:val="both"/>
          </w:pPr>
        </w:pPrChange>
      </w:pPr>
      <w:r w:rsidRPr="00020D1F">
        <w:rPr>
          <w:rFonts w:ascii="Arial" w:hAnsi="Arial" w:cs="Arial"/>
          <w:sz w:val="24"/>
          <w:szCs w:val="24"/>
        </w:rPr>
        <w:t>Нагласата и целта са важна част от процеса на учене. Понякога, за съжаление, в стремежа си да достигне</w:t>
      </w:r>
      <w:ins w:id="75" w:author="user" w:date="2020-09-08T17:29:00Z">
        <w:r w:rsidR="004D350F">
          <w:rPr>
            <w:rFonts w:ascii="Arial" w:hAnsi="Arial" w:cs="Arial"/>
            <w:sz w:val="24"/>
            <w:szCs w:val="24"/>
          </w:rPr>
          <w:t xml:space="preserve"> </w:t>
        </w:r>
      </w:ins>
    </w:p>
    <w:p w14:paraId="3030A744" w14:textId="5A1F0D1F" w:rsidR="00020D1F" w:rsidRPr="00020D1F" w:rsidRDefault="00020D1F">
      <w:pPr>
        <w:spacing w:after="0" w:line="286" w:lineRule="auto"/>
        <w:jc w:val="both"/>
        <w:rPr>
          <w:rFonts w:ascii="Arial" w:hAnsi="Arial" w:cs="Arial"/>
          <w:sz w:val="24"/>
          <w:szCs w:val="24"/>
        </w:rPr>
        <w:pPrChange w:id="76" w:author="user" w:date="2020-09-08T17:30:00Z">
          <w:pPr>
            <w:spacing w:after="0" w:line="240" w:lineRule="auto"/>
            <w:jc w:val="both"/>
          </w:pPr>
        </w:pPrChange>
      </w:pPr>
      <w:r w:rsidRPr="00020D1F">
        <w:rPr>
          <w:rFonts w:ascii="Arial" w:hAnsi="Arial" w:cs="Arial"/>
          <w:sz w:val="24"/>
          <w:szCs w:val="24"/>
        </w:rPr>
        <w:t>някакво ниво на познаване, нетърпението може да надделее, а и отчае начинаещия</w:t>
      </w:r>
      <w:r w:rsidR="007356B7" w:rsidRPr="004D350F">
        <w:rPr>
          <w:rFonts w:ascii="Arial" w:hAnsi="Arial" w:cs="Arial"/>
          <w:sz w:val="24"/>
          <w:szCs w:val="24"/>
          <w:lang w:val="ru-RU"/>
        </w:rPr>
        <w:t xml:space="preserve"> </w:t>
      </w:r>
      <w:ins w:id="77" w:author="Valentin Aleksandrov" w:date="2020-09-09T09:08:00Z">
        <w:r w:rsidR="009409B4">
          <w:rPr>
            <w:rFonts w:ascii="Arial" w:hAnsi="Arial" w:cs="Arial"/>
            <w:sz w:val="24"/>
            <w:szCs w:val="24"/>
            <w:lang w:val="en-US"/>
          </w:rPr>
          <w:t>[</w:t>
        </w:r>
      </w:ins>
      <w:del w:id="78" w:author="Valentin Aleksandrov" w:date="2020-09-09T09:08:00Z">
        <w:r w:rsidR="007356B7" w:rsidRPr="004D350F" w:rsidDel="009409B4">
          <w:rPr>
            <w:rFonts w:ascii="Arial" w:hAnsi="Arial" w:cs="Arial"/>
            <w:sz w:val="24"/>
            <w:szCs w:val="24"/>
            <w:lang w:val="ru-RU"/>
          </w:rPr>
          <w:delText>(</w:delText>
        </w:r>
      </w:del>
      <w:r w:rsidR="007356B7" w:rsidRPr="004D350F">
        <w:rPr>
          <w:rFonts w:ascii="Arial" w:hAnsi="Arial" w:cs="Arial"/>
          <w:sz w:val="24"/>
          <w:szCs w:val="24"/>
          <w:lang w:val="ru-RU"/>
        </w:rPr>
        <w:t>10</w:t>
      </w:r>
      <w:del w:id="79" w:author="Valentin Aleksandrov" w:date="2020-09-09T09:08:00Z">
        <w:r w:rsidR="007356B7" w:rsidRPr="004D350F" w:rsidDel="009409B4">
          <w:rPr>
            <w:rFonts w:ascii="Arial" w:hAnsi="Arial" w:cs="Arial"/>
            <w:sz w:val="24"/>
            <w:szCs w:val="24"/>
            <w:lang w:val="ru-RU"/>
          </w:rPr>
          <w:delText>),(</w:delText>
        </w:r>
      </w:del>
      <w:ins w:id="80" w:author="Valentin Aleksandrov" w:date="2020-09-09T09:08:00Z">
        <w:r w:rsidR="009409B4">
          <w:rPr>
            <w:rFonts w:ascii="Arial" w:hAnsi="Arial" w:cs="Arial"/>
            <w:sz w:val="24"/>
            <w:szCs w:val="24"/>
            <w:lang w:val="en-US"/>
          </w:rPr>
          <w:t>]</w:t>
        </w:r>
        <w:r w:rsidR="009409B4" w:rsidRPr="004D350F">
          <w:rPr>
            <w:rFonts w:ascii="Arial" w:hAnsi="Arial" w:cs="Arial"/>
            <w:sz w:val="24"/>
            <w:szCs w:val="24"/>
            <w:lang w:val="ru-RU"/>
          </w:rPr>
          <w:t>,</w:t>
        </w:r>
        <w:r w:rsidR="009409B4">
          <w:rPr>
            <w:rFonts w:ascii="Arial" w:hAnsi="Arial" w:cs="Arial"/>
            <w:sz w:val="24"/>
            <w:szCs w:val="24"/>
            <w:lang w:val="en-US"/>
          </w:rPr>
          <w:t>[</w:t>
        </w:r>
      </w:ins>
      <w:r w:rsidR="007356B7" w:rsidRPr="004D350F">
        <w:rPr>
          <w:rFonts w:ascii="Arial" w:hAnsi="Arial" w:cs="Arial"/>
          <w:sz w:val="24"/>
          <w:szCs w:val="24"/>
          <w:lang w:val="ru-RU"/>
        </w:rPr>
        <w:t>11</w:t>
      </w:r>
      <w:del w:id="81" w:author="Valentin Aleksandrov" w:date="2020-09-09T09:08:00Z">
        <w:r w:rsidR="007356B7" w:rsidRPr="004D350F" w:rsidDel="009409B4">
          <w:rPr>
            <w:rFonts w:ascii="Arial" w:hAnsi="Arial" w:cs="Arial"/>
            <w:sz w:val="24"/>
            <w:szCs w:val="24"/>
            <w:lang w:val="ru-RU"/>
          </w:rPr>
          <w:delText>)</w:delText>
        </w:r>
        <w:r w:rsidRPr="00020D1F" w:rsidDel="009409B4">
          <w:rPr>
            <w:rFonts w:ascii="Arial" w:hAnsi="Arial" w:cs="Arial"/>
            <w:sz w:val="24"/>
            <w:szCs w:val="24"/>
          </w:rPr>
          <w:delText>.</w:delText>
        </w:r>
      </w:del>
      <w:commentRangeEnd w:id="41"/>
      <w:commentRangeEnd w:id="42"/>
      <w:commentRangeEnd w:id="43"/>
      <w:ins w:id="82" w:author="Valentin Aleksandrov" w:date="2020-09-09T09:08:00Z">
        <w:r w:rsidR="009409B4">
          <w:rPr>
            <w:rFonts w:ascii="Arial" w:hAnsi="Arial" w:cs="Arial"/>
            <w:sz w:val="24"/>
            <w:szCs w:val="24"/>
            <w:lang w:val="en-US"/>
          </w:rPr>
          <w:t>]</w:t>
        </w:r>
        <w:r w:rsidR="009409B4" w:rsidRPr="00020D1F">
          <w:rPr>
            <w:rFonts w:ascii="Arial" w:hAnsi="Arial" w:cs="Arial"/>
            <w:sz w:val="24"/>
            <w:szCs w:val="24"/>
          </w:rPr>
          <w:t>.</w:t>
        </w:r>
      </w:ins>
      <w:r w:rsidR="004D350F">
        <w:rPr>
          <w:rStyle w:val="CommentReference"/>
        </w:rPr>
        <w:commentReference w:id="41"/>
      </w:r>
      <w:r w:rsidR="00303654">
        <w:rPr>
          <w:rStyle w:val="CommentReference"/>
        </w:rPr>
        <w:commentReference w:id="42"/>
      </w:r>
      <w:r w:rsidR="00303654">
        <w:rPr>
          <w:rStyle w:val="CommentReference"/>
        </w:rPr>
        <w:commentReference w:id="43"/>
      </w:r>
    </w:p>
    <w:p w14:paraId="558DB504" w14:textId="77777777" w:rsidR="00020D1F" w:rsidRPr="004D350F" w:rsidRDefault="00020D1F" w:rsidP="00020D1F">
      <w:pPr>
        <w:spacing w:after="0" w:line="240" w:lineRule="auto"/>
        <w:jc w:val="both"/>
        <w:rPr>
          <w:rFonts w:ascii="Arial" w:hAnsi="Arial" w:cs="Arial"/>
          <w:sz w:val="24"/>
          <w:szCs w:val="24"/>
          <w:lang w:val="ru-RU"/>
        </w:rPr>
      </w:pPr>
    </w:p>
    <w:p w14:paraId="0C475889" w14:textId="13C01200" w:rsidR="007D635D" w:rsidRPr="004D350F" w:rsidRDefault="007D635D">
      <w:pPr>
        <w:spacing w:after="0" w:line="286" w:lineRule="auto"/>
        <w:jc w:val="both"/>
        <w:rPr>
          <w:rFonts w:ascii="Arial" w:hAnsi="Arial" w:cs="Arial"/>
          <w:b/>
          <w:bCs/>
          <w:sz w:val="36"/>
          <w:szCs w:val="36"/>
          <w:lang w:val="ru-RU"/>
        </w:rPr>
        <w:pPrChange w:id="83" w:author="user" w:date="2020-09-08T17:42:00Z">
          <w:pPr>
            <w:spacing w:after="0" w:line="240" w:lineRule="auto"/>
            <w:jc w:val="both"/>
          </w:pPr>
        </w:pPrChange>
      </w:pPr>
      <w:r w:rsidRPr="007D635D">
        <w:rPr>
          <w:rFonts w:ascii="Arial" w:hAnsi="Arial" w:cs="Arial"/>
          <w:b/>
          <w:bCs/>
          <w:sz w:val="36"/>
          <w:szCs w:val="36"/>
        </w:rPr>
        <w:t>Актуалност на проблема</w:t>
      </w:r>
      <w:r w:rsidRPr="004D350F">
        <w:rPr>
          <w:rFonts w:ascii="Arial" w:hAnsi="Arial" w:cs="Arial"/>
          <w:b/>
          <w:bCs/>
          <w:sz w:val="36"/>
          <w:szCs w:val="36"/>
          <w:lang w:val="ru-RU"/>
        </w:rPr>
        <w:t xml:space="preserve"> </w:t>
      </w:r>
    </w:p>
    <w:p w14:paraId="4A7F3A8E" w14:textId="20E327A0" w:rsidR="007D635D" w:rsidRPr="004D350F" w:rsidRDefault="007D635D">
      <w:pPr>
        <w:spacing w:after="0" w:line="286" w:lineRule="auto"/>
        <w:jc w:val="both"/>
        <w:rPr>
          <w:rFonts w:ascii="Arial" w:hAnsi="Arial" w:cs="Arial"/>
          <w:sz w:val="24"/>
          <w:szCs w:val="24"/>
          <w:lang w:val="ru-RU"/>
        </w:rPr>
        <w:pPrChange w:id="84" w:author="user" w:date="2020-09-08T17:42:00Z">
          <w:pPr>
            <w:spacing w:after="0" w:line="240" w:lineRule="auto"/>
            <w:jc w:val="both"/>
          </w:pPr>
        </w:pPrChange>
      </w:pPr>
    </w:p>
    <w:p w14:paraId="2674EBC8" w14:textId="77777777" w:rsidR="007356B7" w:rsidRPr="007356B7" w:rsidRDefault="007356B7">
      <w:pPr>
        <w:spacing w:after="0" w:line="286" w:lineRule="auto"/>
        <w:ind w:firstLine="720"/>
        <w:jc w:val="both"/>
        <w:rPr>
          <w:rFonts w:ascii="Arial" w:hAnsi="Arial" w:cs="Arial"/>
          <w:sz w:val="24"/>
          <w:szCs w:val="24"/>
        </w:rPr>
        <w:pPrChange w:id="85" w:author="user" w:date="2020-09-08T17:42:00Z">
          <w:pPr>
            <w:spacing w:after="0" w:line="240" w:lineRule="auto"/>
            <w:ind w:firstLine="720"/>
            <w:jc w:val="both"/>
          </w:pPr>
        </w:pPrChange>
      </w:pPr>
      <w:r w:rsidRPr="007356B7">
        <w:rPr>
          <w:rFonts w:ascii="Arial" w:hAnsi="Arial" w:cs="Arial"/>
          <w:sz w:val="24"/>
          <w:szCs w:val="24"/>
        </w:rPr>
        <w:t>Както при всяко хоби, причината за началото му пряко засяга посоката на</w:t>
      </w:r>
    </w:p>
    <w:p w14:paraId="4573DE98" w14:textId="7D19CAFC" w:rsidR="007356B7" w:rsidRPr="007356B7" w:rsidRDefault="007356B7">
      <w:pPr>
        <w:spacing w:after="0" w:line="286" w:lineRule="auto"/>
        <w:jc w:val="both"/>
        <w:rPr>
          <w:rFonts w:ascii="Arial" w:hAnsi="Arial" w:cs="Arial"/>
          <w:sz w:val="24"/>
          <w:szCs w:val="24"/>
        </w:rPr>
        <w:pPrChange w:id="86" w:author="user" w:date="2020-09-08T17:42:00Z">
          <w:pPr>
            <w:spacing w:after="0" w:line="240" w:lineRule="auto"/>
            <w:jc w:val="both"/>
          </w:pPr>
        </w:pPrChange>
      </w:pPr>
      <w:r w:rsidRPr="007356B7">
        <w:rPr>
          <w:rFonts w:ascii="Arial" w:hAnsi="Arial" w:cs="Arial"/>
          <w:sz w:val="24"/>
          <w:szCs w:val="24"/>
        </w:rPr>
        <w:t>развитие на бъдещия музикант, дали като любител или професионалист.</w:t>
      </w:r>
      <w:r w:rsidRPr="004D350F">
        <w:rPr>
          <w:rFonts w:ascii="Arial" w:hAnsi="Arial" w:cs="Arial"/>
          <w:sz w:val="24"/>
          <w:szCs w:val="24"/>
          <w:lang w:val="ru-RU"/>
        </w:rPr>
        <w:t xml:space="preserve"> </w:t>
      </w:r>
      <w:r w:rsidRPr="007356B7">
        <w:rPr>
          <w:rFonts w:ascii="Arial" w:hAnsi="Arial" w:cs="Arial"/>
          <w:sz w:val="24"/>
          <w:szCs w:val="24"/>
        </w:rPr>
        <w:t>Достъпът до информация никога не е бил толкова обширен, както сега. Следователно възможностите за</w:t>
      </w:r>
      <w:r w:rsidRPr="004D350F">
        <w:rPr>
          <w:rFonts w:ascii="Arial" w:hAnsi="Arial" w:cs="Arial"/>
          <w:sz w:val="24"/>
          <w:szCs w:val="24"/>
          <w:lang w:val="ru-RU"/>
        </w:rPr>
        <w:t xml:space="preserve"> </w:t>
      </w:r>
      <w:r w:rsidRPr="007356B7">
        <w:rPr>
          <w:rFonts w:ascii="Arial" w:hAnsi="Arial" w:cs="Arial"/>
          <w:sz w:val="24"/>
          <w:szCs w:val="24"/>
        </w:rPr>
        <w:t>научаване на нещо ново са безброй. Една от целите на голяма част от технологиите е спестяването на</w:t>
      </w:r>
      <w:r w:rsidRPr="004D350F">
        <w:rPr>
          <w:rFonts w:ascii="Arial" w:hAnsi="Arial" w:cs="Arial"/>
          <w:sz w:val="24"/>
          <w:szCs w:val="24"/>
          <w:lang w:val="ru-RU"/>
        </w:rPr>
        <w:t xml:space="preserve"> </w:t>
      </w:r>
      <w:r w:rsidRPr="007356B7">
        <w:rPr>
          <w:rFonts w:ascii="Arial" w:hAnsi="Arial" w:cs="Arial"/>
          <w:sz w:val="24"/>
          <w:szCs w:val="24"/>
        </w:rPr>
        <w:t>време и усилия, които биха могли да се инвестират в по-полезни действия.</w:t>
      </w:r>
    </w:p>
    <w:p w14:paraId="41FCF8D7" w14:textId="77777777" w:rsidR="007356B7" w:rsidRPr="004D350F" w:rsidRDefault="007356B7">
      <w:pPr>
        <w:spacing w:after="0" w:line="286" w:lineRule="auto"/>
        <w:jc w:val="both"/>
        <w:rPr>
          <w:rFonts w:ascii="Arial" w:hAnsi="Arial" w:cs="Arial"/>
          <w:sz w:val="24"/>
          <w:szCs w:val="24"/>
          <w:lang w:val="ru-RU"/>
        </w:rPr>
        <w:pPrChange w:id="87" w:author="user" w:date="2020-09-08T17:42:00Z">
          <w:pPr>
            <w:spacing w:after="0" w:line="240" w:lineRule="auto"/>
            <w:jc w:val="both"/>
          </w:pPr>
        </w:pPrChange>
      </w:pPr>
    </w:p>
    <w:p w14:paraId="281C38B8" w14:textId="0DF6280A" w:rsidR="007D635D" w:rsidRPr="004D350F" w:rsidRDefault="007D635D">
      <w:pPr>
        <w:spacing w:after="0" w:line="286" w:lineRule="auto"/>
        <w:jc w:val="both"/>
        <w:rPr>
          <w:rFonts w:ascii="Arial" w:hAnsi="Arial" w:cs="Arial"/>
          <w:b/>
          <w:bCs/>
          <w:sz w:val="36"/>
          <w:szCs w:val="36"/>
          <w:lang w:val="ru-RU"/>
        </w:rPr>
        <w:pPrChange w:id="88" w:author="user" w:date="2020-09-08T17:42:00Z">
          <w:pPr>
            <w:spacing w:after="0" w:line="240" w:lineRule="auto"/>
            <w:jc w:val="both"/>
          </w:pPr>
        </w:pPrChange>
      </w:pPr>
      <w:r w:rsidRPr="007D635D">
        <w:rPr>
          <w:rFonts w:ascii="Arial" w:hAnsi="Arial" w:cs="Arial"/>
          <w:b/>
          <w:bCs/>
          <w:sz w:val="36"/>
          <w:szCs w:val="36"/>
        </w:rPr>
        <w:lastRenderedPageBreak/>
        <w:t>Текущо състояние</w:t>
      </w:r>
      <w:r w:rsidRPr="004D350F">
        <w:rPr>
          <w:rFonts w:ascii="Arial" w:hAnsi="Arial" w:cs="Arial"/>
          <w:b/>
          <w:bCs/>
          <w:sz w:val="36"/>
          <w:szCs w:val="36"/>
          <w:lang w:val="ru-RU"/>
        </w:rPr>
        <w:t xml:space="preserve"> </w:t>
      </w:r>
    </w:p>
    <w:p w14:paraId="376AC1EE" w14:textId="618D1CC2" w:rsidR="007D635D" w:rsidRPr="004D350F" w:rsidRDefault="007D635D">
      <w:pPr>
        <w:spacing w:after="0" w:line="286" w:lineRule="auto"/>
        <w:jc w:val="both"/>
        <w:rPr>
          <w:rFonts w:ascii="Arial" w:hAnsi="Arial" w:cs="Arial"/>
          <w:sz w:val="24"/>
          <w:szCs w:val="24"/>
          <w:lang w:val="ru-RU"/>
        </w:rPr>
        <w:pPrChange w:id="89" w:author="user" w:date="2020-09-08T17:42:00Z">
          <w:pPr>
            <w:spacing w:after="0" w:line="240" w:lineRule="auto"/>
            <w:jc w:val="both"/>
          </w:pPr>
        </w:pPrChange>
      </w:pPr>
    </w:p>
    <w:p w14:paraId="24678823" w14:textId="41A0B889" w:rsidR="007356B7" w:rsidRPr="007356B7" w:rsidDel="004D350F" w:rsidRDefault="007356B7">
      <w:pPr>
        <w:spacing w:after="0" w:line="286" w:lineRule="auto"/>
        <w:ind w:firstLine="720"/>
        <w:jc w:val="both"/>
        <w:rPr>
          <w:del w:id="90" w:author="user" w:date="2020-09-08T17:35:00Z"/>
          <w:rFonts w:ascii="Arial" w:hAnsi="Arial" w:cs="Arial"/>
          <w:sz w:val="24"/>
          <w:szCs w:val="24"/>
        </w:rPr>
        <w:pPrChange w:id="91" w:author="user" w:date="2020-09-08T17:42:00Z">
          <w:pPr>
            <w:spacing w:after="0" w:line="240" w:lineRule="auto"/>
            <w:ind w:firstLine="720"/>
            <w:jc w:val="both"/>
          </w:pPr>
        </w:pPrChange>
      </w:pPr>
      <w:r w:rsidRPr="007356B7">
        <w:rPr>
          <w:rFonts w:ascii="Arial" w:hAnsi="Arial" w:cs="Arial"/>
          <w:sz w:val="24"/>
          <w:szCs w:val="24"/>
        </w:rPr>
        <w:t>Разнообразната гама от приложения предоставя множество възможности за учене и затвърждаване на</w:t>
      </w:r>
      <w:ins w:id="92" w:author="user" w:date="2020-09-08T17:35:00Z">
        <w:r w:rsidR="004D350F">
          <w:rPr>
            <w:rFonts w:ascii="Arial" w:hAnsi="Arial" w:cs="Arial"/>
            <w:sz w:val="24"/>
            <w:szCs w:val="24"/>
          </w:rPr>
          <w:t xml:space="preserve"> </w:t>
        </w:r>
      </w:ins>
    </w:p>
    <w:p w14:paraId="32DE73D1" w14:textId="77777777" w:rsidR="007356B7" w:rsidRPr="007356B7" w:rsidDel="009409B4" w:rsidRDefault="007356B7">
      <w:pPr>
        <w:spacing w:after="0" w:line="286" w:lineRule="auto"/>
        <w:ind w:firstLine="720"/>
        <w:jc w:val="both"/>
        <w:rPr>
          <w:del w:id="93" w:author="Valentin Aleksandrov" w:date="2020-09-09T09:13:00Z"/>
          <w:rFonts w:ascii="Arial" w:hAnsi="Arial" w:cs="Arial"/>
          <w:sz w:val="24"/>
          <w:szCs w:val="24"/>
        </w:rPr>
        <w:pPrChange w:id="94" w:author="user" w:date="2020-09-08T17:42:00Z">
          <w:pPr>
            <w:spacing w:after="0" w:line="240" w:lineRule="auto"/>
            <w:jc w:val="both"/>
          </w:pPr>
        </w:pPrChange>
      </w:pPr>
      <w:r w:rsidRPr="007356B7">
        <w:rPr>
          <w:rFonts w:ascii="Arial" w:hAnsi="Arial" w:cs="Arial"/>
          <w:sz w:val="24"/>
          <w:szCs w:val="24"/>
        </w:rPr>
        <w:t>знания от основна музикална теория до композиция на цели симфонии.</w:t>
      </w:r>
    </w:p>
    <w:p w14:paraId="1B0DEF3F" w14:textId="77777777" w:rsidR="007356B7" w:rsidRPr="007356B7" w:rsidRDefault="007356B7" w:rsidP="009409B4">
      <w:pPr>
        <w:spacing w:after="0" w:line="286" w:lineRule="auto"/>
        <w:ind w:firstLine="720"/>
        <w:jc w:val="both"/>
        <w:rPr>
          <w:rFonts w:ascii="Arial" w:hAnsi="Arial" w:cs="Arial"/>
          <w:sz w:val="24"/>
          <w:szCs w:val="24"/>
        </w:rPr>
        <w:pPrChange w:id="95" w:author="Valentin Aleksandrov" w:date="2020-09-09T09:13:00Z">
          <w:pPr>
            <w:spacing w:after="0" w:line="240" w:lineRule="auto"/>
            <w:jc w:val="both"/>
          </w:pPr>
        </w:pPrChange>
      </w:pPr>
    </w:p>
    <w:p w14:paraId="00A000F5" w14:textId="2D434920" w:rsidR="007356B7" w:rsidRPr="005B7BC5" w:rsidRDefault="007356B7">
      <w:pPr>
        <w:spacing w:after="0" w:line="286" w:lineRule="auto"/>
        <w:jc w:val="both"/>
        <w:rPr>
          <w:rFonts w:ascii="Arial" w:hAnsi="Arial" w:cs="Arial"/>
          <w:sz w:val="24"/>
          <w:szCs w:val="24"/>
          <w:lang w:val="en-US"/>
        </w:rPr>
        <w:pPrChange w:id="96" w:author="user" w:date="2020-09-08T17:42:00Z">
          <w:pPr>
            <w:spacing w:after="0" w:line="240" w:lineRule="auto"/>
            <w:jc w:val="both"/>
          </w:pPr>
        </w:pPrChange>
      </w:pPr>
      <w:r w:rsidRPr="007356B7">
        <w:rPr>
          <w:rFonts w:ascii="Arial" w:hAnsi="Arial" w:cs="Arial"/>
          <w:sz w:val="24"/>
          <w:szCs w:val="24"/>
        </w:rPr>
        <w:t xml:space="preserve">Алтернативи: </w:t>
      </w:r>
      <w:ins w:id="97" w:author="Valentin Aleksandrov" w:date="2020-09-09T09:08:00Z">
        <w:r w:rsidR="009409B4">
          <w:rPr>
            <w:rFonts w:ascii="Arial" w:hAnsi="Arial" w:cs="Arial"/>
            <w:sz w:val="24"/>
            <w:szCs w:val="24"/>
            <w:lang w:val="en-US"/>
          </w:rPr>
          <w:t>[</w:t>
        </w:r>
      </w:ins>
      <w:del w:id="98" w:author="Valentin Aleksandrov" w:date="2020-09-09T09:08:00Z">
        <w:r w:rsidR="005B7BC5" w:rsidDel="009409B4">
          <w:rPr>
            <w:rFonts w:ascii="Arial" w:hAnsi="Arial" w:cs="Arial"/>
            <w:sz w:val="24"/>
            <w:szCs w:val="24"/>
            <w:lang w:val="en-US"/>
          </w:rPr>
          <w:delText>(</w:delText>
        </w:r>
      </w:del>
      <w:r w:rsidR="005B7BC5">
        <w:rPr>
          <w:rFonts w:ascii="Arial" w:hAnsi="Arial" w:cs="Arial"/>
          <w:sz w:val="24"/>
          <w:szCs w:val="24"/>
          <w:lang w:val="en-US"/>
        </w:rPr>
        <w:t>12</w:t>
      </w:r>
      <w:del w:id="99" w:author="Valentin Aleksandrov" w:date="2020-09-09T09:09:00Z">
        <w:r w:rsidR="005B7BC5" w:rsidDel="009409B4">
          <w:rPr>
            <w:rFonts w:ascii="Arial" w:hAnsi="Arial" w:cs="Arial"/>
            <w:sz w:val="24"/>
            <w:szCs w:val="24"/>
            <w:lang w:val="en-US"/>
          </w:rPr>
          <w:delText>)</w:delText>
        </w:r>
      </w:del>
      <w:ins w:id="100" w:author="Valentin Aleksandrov" w:date="2020-09-09T09:09:00Z">
        <w:r w:rsidR="009409B4">
          <w:rPr>
            <w:rFonts w:ascii="Arial" w:hAnsi="Arial" w:cs="Arial"/>
            <w:sz w:val="24"/>
            <w:szCs w:val="24"/>
            <w:lang w:val="en-US"/>
          </w:rPr>
          <w:t>]</w:t>
        </w:r>
      </w:ins>
    </w:p>
    <w:p w14:paraId="15516BE8" w14:textId="28DCF065" w:rsidR="007356B7" w:rsidRPr="005B7BC5" w:rsidRDefault="007356B7">
      <w:pPr>
        <w:pStyle w:val="ListParagraph"/>
        <w:numPr>
          <w:ilvl w:val="0"/>
          <w:numId w:val="20"/>
        </w:numPr>
        <w:spacing w:after="0" w:line="286" w:lineRule="auto"/>
        <w:jc w:val="both"/>
        <w:rPr>
          <w:rFonts w:ascii="Arial" w:hAnsi="Arial" w:cs="Arial"/>
          <w:sz w:val="24"/>
          <w:szCs w:val="24"/>
        </w:rPr>
        <w:pPrChange w:id="101" w:author="user" w:date="2020-09-08T17:42:00Z">
          <w:pPr>
            <w:pStyle w:val="ListParagraph"/>
            <w:numPr>
              <w:numId w:val="20"/>
            </w:numPr>
            <w:spacing w:after="0" w:line="240" w:lineRule="auto"/>
            <w:ind w:left="784" w:hanging="360"/>
            <w:jc w:val="both"/>
          </w:pPr>
        </w:pPrChange>
      </w:pPr>
      <w:proofErr w:type="spellStart"/>
      <w:r w:rsidRPr="005B7BC5">
        <w:rPr>
          <w:rFonts w:ascii="Arial" w:hAnsi="Arial" w:cs="Arial"/>
          <w:sz w:val="24"/>
          <w:szCs w:val="24"/>
        </w:rPr>
        <w:t>Simply</w:t>
      </w:r>
      <w:proofErr w:type="spellEnd"/>
      <w:r w:rsidRPr="005B7BC5">
        <w:rPr>
          <w:rFonts w:ascii="Arial" w:hAnsi="Arial" w:cs="Arial"/>
          <w:sz w:val="24"/>
          <w:szCs w:val="24"/>
        </w:rPr>
        <w:t xml:space="preserve"> </w:t>
      </w:r>
      <w:proofErr w:type="spellStart"/>
      <w:r w:rsidRPr="005B7BC5">
        <w:rPr>
          <w:rFonts w:ascii="Arial" w:hAnsi="Arial" w:cs="Arial"/>
          <w:sz w:val="24"/>
          <w:szCs w:val="24"/>
        </w:rPr>
        <w:t>Piano</w:t>
      </w:r>
      <w:proofErr w:type="spellEnd"/>
    </w:p>
    <w:p w14:paraId="6FA55FE6" w14:textId="4DD4418D" w:rsidR="007356B7" w:rsidRPr="007356B7" w:rsidDel="004D350F" w:rsidRDefault="007356B7">
      <w:pPr>
        <w:spacing w:after="0" w:line="286" w:lineRule="auto"/>
        <w:jc w:val="both"/>
        <w:rPr>
          <w:del w:id="102" w:author="user" w:date="2020-09-08T17:36:00Z"/>
          <w:rFonts w:ascii="Arial" w:hAnsi="Arial" w:cs="Arial"/>
          <w:sz w:val="24"/>
          <w:szCs w:val="24"/>
        </w:rPr>
        <w:pPrChange w:id="103" w:author="user" w:date="2020-09-08T17:42:00Z">
          <w:pPr>
            <w:spacing w:after="0" w:line="240" w:lineRule="auto"/>
            <w:jc w:val="both"/>
          </w:pPr>
        </w:pPrChange>
      </w:pPr>
      <w:r w:rsidRPr="007356B7">
        <w:rPr>
          <w:rFonts w:ascii="Arial" w:hAnsi="Arial" w:cs="Arial"/>
          <w:sz w:val="24"/>
          <w:szCs w:val="24"/>
        </w:rPr>
        <w:t>Целта на приложението е даването на обратна връзка.</w:t>
      </w:r>
      <w:ins w:id="104" w:author="user" w:date="2020-09-08T17:36:00Z">
        <w:r w:rsidR="004D350F">
          <w:rPr>
            <w:rFonts w:ascii="Arial" w:hAnsi="Arial" w:cs="Arial"/>
            <w:sz w:val="24"/>
            <w:szCs w:val="24"/>
          </w:rPr>
          <w:t xml:space="preserve"> </w:t>
        </w:r>
      </w:ins>
    </w:p>
    <w:p w14:paraId="365CDDE0" w14:textId="5769A86C" w:rsidR="007356B7" w:rsidRPr="007356B7" w:rsidDel="004D350F" w:rsidRDefault="007356B7">
      <w:pPr>
        <w:spacing w:after="0" w:line="286" w:lineRule="auto"/>
        <w:jc w:val="both"/>
        <w:rPr>
          <w:del w:id="105" w:author="user" w:date="2020-09-08T17:35:00Z"/>
          <w:rFonts w:ascii="Arial" w:hAnsi="Arial" w:cs="Arial"/>
          <w:sz w:val="24"/>
          <w:szCs w:val="24"/>
        </w:rPr>
        <w:pPrChange w:id="106" w:author="user" w:date="2020-09-08T17:42:00Z">
          <w:pPr>
            <w:spacing w:after="0" w:line="240" w:lineRule="auto"/>
            <w:jc w:val="both"/>
          </w:pPr>
        </w:pPrChange>
      </w:pPr>
      <w:r w:rsidRPr="007356B7">
        <w:rPr>
          <w:rFonts w:ascii="Arial" w:hAnsi="Arial" w:cs="Arial"/>
          <w:sz w:val="24"/>
          <w:szCs w:val="24"/>
        </w:rPr>
        <w:t>Осигурява и 5-минутни тренировки, съвети за четене на ноти и широко разнообразие</w:t>
      </w:r>
      <w:ins w:id="107" w:author="user" w:date="2020-09-08T17:35:00Z">
        <w:r w:rsidR="004D350F">
          <w:rPr>
            <w:rFonts w:ascii="Arial" w:hAnsi="Arial" w:cs="Arial"/>
            <w:sz w:val="24"/>
            <w:szCs w:val="24"/>
          </w:rPr>
          <w:t xml:space="preserve"> </w:t>
        </w:r>
      </w:ins>
    </w:p>
    <w:p w14:paraId="23B8980B" w14:textId="051879FF" w:rsidR="007356B7" w:rsidRPr="007356B7" w:rsidDel="009409B4" w:rsidRDefault="007356B7">
      <w:pPr>
        <w:spacing w:after="0" w:line="286" w:lineRule="auto"/>
        <w:jc w:val="both"/>
        <w:rPr>
          <w:del w:id="108" w:author="Valentin Aleksandrov" w:date="2020-09-09T09:13:00Z"/>
          <w:rFonts w:ascii="Arial" w:hAnsi="Arial" w:cs="Arial"/>
          <w:sz w:val="24"/>
          <w:szCs w:val="24"/>
        </w:rPr>
        <w:pPrChange w:id="109" w:author="user" w:date="2020-09-08T17:42:00Z">
          <w:pPr>
            <w:spacing w:after="0" w:line="240" w:lineRule="auto"/>
            <w:jc w:val="both"/>
          </w:pPr>
        </w:pPrChange>
      </w:pPr>
      <w:r w:rsidRPr="007356B7">
        <w:rPr>
          <w:rFonts w:ascii="Arial" w:hAnsi="Arial" w:cs="Arial"/>
          <w:sz w:val="24"/>
          <w:szCs w:val="24"/>
        </w:rPr>
        <w:t>от песни.</w:t>
      </w:r>
      <w:r w:rsidR="005B7BC5">
        <w:rPr>
          <w:rFonts w:ascii="Arial" w:hAnsi="Arial" w:cs="Arial"/>
          <w:sz w:val="24"/>
          <w:szCs w:val="24"/>
        </w:rPr>
        <w:t xml:space="preserve"> Разработеното приложение в тази дипломна работа надгражда тази идея, като позволява потребителя да се обучава на множество инструменти, като му се показва как да свири на тях.</w:t>
      </w:r>
    </w:p>
    <w:p w14:paraId="7BADA447" w14:textId="77777777" w:rsidR="007356B7" w:rsidRPr="007356B7" w:rsidRDefault="007356B7">
      <w:pPr>
        <w:spacing w:after="0" w:line="286" w:lineRule="auto"/>
        <w:jc w:val="both"/>
        <w:rPr>
          <w:rFonts w:ascii="Arial" w:hAnsi="Arial" w:cs="Arial"/>
          <w:sz w:val="24"/>
          <w:szCs w:val="24"/>
        </w:rPr>
        <w:pPrChange w:id="110" w:author="user" w:date="2020-09-08T17:42:00Z">
          <w:pPr>
            <w:spacing w:after="0" w:line="240" w:lineRule="auto"/>
            <w:jc w:val="both"/>
          </w:pPr>
        </w:pPrChange>
      </w:pPr>
    </w:p>
    <w:p w14:paraId="4F84202B" w14:textId="3E1260C9" w:rsidR="007356B7" w:rsidRPr="005B7BC5" w:rsidRDefault="007356B7">
      <w:pPr>
        <w:pStyle w:val="ListParagraph"/>
        <w:numPr>
          <w:ilvl w:val="0"/>
          <w:numId w:val="20"/>
        </w:numPr>
        <w:spacing w:after="0" w:line="286" w:lineRule="auto"/>
        <w:jc w:val="both"/>
        <w:rPr>
          <w:rFonts w:ascii="Arial" w:hAnsi="Arial" w:cs="Arial"/>
          <w:sz w:val="24"/>
          <w:szCs w:val="24"/>
        </w:rPr>
        <w:pPrChange w:id="111" w:author="user" w:date="2020-09-08T17:42:00Z">
          <w:pPr>
            <w:pStyle w:val="ListParagraph"/>
            <w:numPr>
              <w:numId w:val="20"/>
            </w:numPr>
            <w:spacing w:after="0" w:line="240" w:lineRule="auto"/>
            <w:ind w:left="784" w:hanging="360"/>
            <w:jc w:val="both"/>
          </w:pPr>
        </w:pPrChange>
      </w:pPr>
      <w:proofErr w:type="spellStart"/>
      <w:r w:rsidRPr="005B7BC5">
        <w:rPr>
          <w:rFonts w:ascii="Arial" w:hAnsi="Arial" w:cs="Arial"/>
          <w:sz w:val="24"/>
          <w:szCs w:val="24"/>
        </w:rPr>
        <w:t>Yousician</w:t>
      </w:r>
      <w:proofErr w:type="spellEnd"/>
    </w:p>
    <w:p w14:paraId="1AD2EC83" w14:textId="0B6F230F" w:rsidR="007356B7" w:rsidRPr="007356B7" w:rsidDel="004D350F" w:rsidRDefault="007356B7">
      <w:pPr>
        <w:spacing w:after="0" w:line="286" w:lineRule="auto"/>
        <w:jc w:val="both"/>
        <w:rPr>
          <w:del w:id="112" w:author="user" w:date="2020-09-08T17:35:00Z"/>
          <w:rFonts w:ascii="Arial" w:hAnsi="Arial" w:cs="Arial"/>
          <w:sz w:val="24"/>
          <w:szCs w:val="24"/>
        </w:rPr>
        <w:pPrChange w:id="113" w:author="user" w:date="2020-09-08T17:42:00Z">
          <w:pPr>
            <w:spacing w:after="0" w:line="240" w:lineRule="auto"/>
            <w:jc w:val="both"/>
          </w:pPr>
        </w:pPrChange>
      </w:pPr>
      <w:r w:rsidRPr="007356B7">
        <w:rPr>
          <w:rFonts w:ascii="Arial" w:hAnsi="Arial" w:cs="Arial"/>
          <w:sz w:val="24"/>
          <w:szCs w:val="24"/>
        </w:rPr>
        <w:t xml:space="preserve">Като най-известното приложение в тази сфера, </w:t>
      </w:r>
      <w:proofErr w:type="spellStart"/>
      <w:r w:rsidRPr="007356B7">
        <w:rPr>
          <w:rFonts w:ascii="Arial" w:hAnsi="Arial" w:cs="Arial"/>
          <w:sz w:val="24"/>
          <w:szCs w:val="24"/>
        </w:rPr>
        <w:t>Yousician</w:t>
      </w:r>
      <w:proofErr w:type="spellEnd"/>
      <w:r w:rsidRPr="007356B7">
        <w:rPr>
          <w:rFonts w:ascii="Arial" w:hAnsi="Arial" w:cs="Arial"/>
          <w:sz w:val="24"/>
          <w:szCs w:val="24"/>
        </w:rPr>
        <w:t xml:space="preserve"> е разработен за научаването на</w:t>
      </w:r>
      <w:ins w:id="114" w:author="user" w:date="2020-09-08T17:35:00Z">
        <w:r w:rsidR="004D350F">
          <w:rPr>
            <w:rFonts w:ascii="Arial" w:hAnsi="Arial" w:cs="Arial"/>
            <w:sz w:val="24"/>
            <w:szCs w:val="24"/>
          </w:rPr>
          <w:t xml:space="preserve"> </w:t>
        </w:r>
      </w:ins>
    </w:p>
    <w:p w14:paraId="7D951803" w14:textId="170CDD51" w:rsidR="007356B7" w:rsidDel="009409B4" w:rsidRDefault="007356B7">
      <w:pPr>
        <w:spacing w:after="0" w:line="286" w:lineRule="auto"/>
        <w:jc w:val="both"/>
        <w:rPr>
          <w:del w:id="115" w:author="Valentin Aleksandrov" w:date="2020-09-09T09:13:00Z"/>
          <w:rFonts w:ascii="Arial" w:hAnsi="Arial" w:cs="Arial"/>
          <w:sz w:val="24"/>
          <w:szCs w:val="24"/>
        </w:rPr>
        <w:pPrChange w:id="116" w:author="user" w:date="2020-09-08T17:42:00Z">
          <w:pPr>
            <w:spacing w:after="0" w:line="240" w:lineRule="auto"/>
            <w:jc w:val="both"/>
          </w:pPr>
        </w:pPrChange>
      </w:pPr>
      <w:r w:rsidRPr="007356B7">
        <w:rPr>
          <w:rFonts w:ascii="Arial" w:hAnsi="Arial" w:cs="Arial"/>
          <w:sz w:val="24"/>
          <w:szCs w:val="24"/>
        </w:rPr>
        <w:t xml:space="preserve">пиано, китара и </w:t>
      </w:r>
      <w:proofErr w:type="spellStart"/>
      <w:r w:rsidRPr="007356B7">
        <w:rPr>
          <w:rFonts w:ascii="Arial" w:hAnsi="Arial" w:cs="Arial"/>
          <w:sz w:val="24"/>
          <w:szCs w:val="24"/>
        </w:rPr>
        <w:t>укулеле</w:t>
      </w:r>
      <w:proofErr w:type="spellEnd"/>
      <w:r w:rsidRPr="007356B7">
        <w:rPr>
          <w:rFonts w:ascii="Arial" w:hAnsi="Arial" w:cs="Arial"/>
          <w:sz w:val="24"/>
          <w:szCs w:val="24"/>
        </w:rPr>
        <w:t>. Включени са кратки видеа преди всеки урок, както и седмични предизвикателства.</w:t>
      </w:r>
    </w:p>
    <w:p w14:paraId="6393304F" w14:textId="77777777" w:rsidR="005B7BC5" w:rsidRDefault="005B7BC5">
      <w:pPr>
        <w:spacing w:after="0" w:line="286" w:lineRule="auto"/>
        <w:jc w:val="both"/>
        <w:rPr>
          <w:rFonts w:ascii="Arial" w:hAnsi="Arial" w:cs="Arial"/>
          <w:sz w:val="24"/>
          <w:szCs w:val="24"/>
        </w:rPr>
        <w:pPrChange w:id="117" w:author="user" w:date="2020-09-08T17:42:00Z">
          <w:pPr>
            <w:spacing w:after="0" w:line="240" w:lineRule="auto"/>
            <w:jc w:val="both"/>
          </w:pPr>
        </w:pPrChange>
      </w:pPr>
    </w:p>
    <w:p w14:paraId="4D2C1651" w14:textId="77777777" w:rsidR="005B7BC5" w:rsidRDefault="005B7BC5">
      <w:pPr>
        <w:pStyle w:val="ListParagraph"/>
        <w:numPr>
          <w:ilvl w:val="0"/>
          <w:numId w:val="20"/>
        </w:numPr>
        <w:spacing w:after="0" w:line="286" w:lineRule="auto"/>
        <w:jc w:val="both"/>
        <w:rPr>
          <w:rFonts w:ascii="Arial" w:hAnsi="Arial" w:cs="Arial"/>
          <w:sz w:val="24"/>
          <w:szCs w:val="24"/>
          <w:lang w:val="en-US"/>
        </w:rPr>
        <w:pPrChange w:id="118" w:author="user" w:date="2020-09-08T17:42:00Z">
          <w:pPr>
            <w:pStyle w:val="ListParagraph"/>
            <w:numPr>
              <w:numId w:val="20"/>
            </w:numPr>
            <w:spacing w:after="0" w:line="240" w:lineRule="auto"/>
            <w:ind w:left="784" w:hanging="360"/>
            <w:jc w:val="both"/>
          </w:pPr>
        </w:pPrChange>
      </w:pPr>
      <w:r>
        <w:rPr>
          <w:rFonts w:ascii="Arial" w:hAnsi="Arial" w:cs="Arial"/>
          <w:sz w:val="24"/>
          <w:szCs w:val="24"/>
          <w:lang w:val="en-US"/>
        </w:rPr>
        <w:t xml:space="preserve">Shazam </w:t>
      </w:r>
    </w:p>
    <w:p w14:paraId="03ED1531" w14:textId="51817124" w:rsidR="005B7BC5" w:rsidDel="009409B4" w:rsidRDefault="005B7BC5">
      <w:pPr>
        <w:spacing w:after="0" w:line="286" w:lineRule="auto"/>
        <w:jc w:val="both"/>
        <w:rPr>
          <w:del w:id="119" w:author="Valentin Aleksandrov" w:date="2020-09-09T09:13:00Z"/>
          <w:rFonts w:ascii="Arial" w:hAnsi="Arial" w:cs="Arial"/>
          <w:sz w:val="24"/>
          <w:szCs w:val="24"/>
        </w:rPr>
        <w:pPrChange w:id="120" w:author="user" w:date="2020-09-08T17:42:00Z">
          <w:pPr>
            <w:spacing w:after="0" w:line="240" w:lineRule="auto"/>
            <w:jc w:val="both"/>
          </w:pPr>
        </w:pPrChange>
      </w:pPr>
      <w:r>
        <w:rPr>
          <w:rFonts w:ascii="Arial" w:hAnsi="Arial" w:cs="Arial"/>
          <w:sz w:val="24"/>
          <w:szCs w:val="24"/>
        </w:rPr>
        <w:t xml:space="preserve">Представлява приложение </w:t>
      </w:r>
      <w:r w:rsidRPr="005B7BC5">
        <w:rPr>
          <w:rFonts w:ascii="Arial" w:hAnsi="Arial" w:cs="Arial"/>
          <w:sz w:val="24"/>
          <w:szCs w:val="24"/>
        </w:rPr>
        <w:t>за търсене</w:t>
      </w:r>
      <w:r>
        <w:rPr>
          <w:rFonts w:ascii="Arial" w:hAnsi="Arial" w:cs="Arial"/>
          <w:sz w:val="24"/>
          <w:szCs w:val="24"/>
        </w:rPr>
        <w:t xml:space="preserve"> на песни след като са изсвирени. Системата разработена в тази дипломна работа има почти същата функционалност, но е предвидена да засича песни, които се свирят от начинаещи и не е спазено напълно темпото. Това стимулира клиентите да разчитат повече на своите умения и слух</w:t>
      </w:r>
      <w:ins w:id="121" w:author="user" w:date="2020-09-08T17:37:00Z">
        <w:r w:rsidR="00E25089">
          <w:rPr>
            <w:rFonts w:ascii="Arial" w:hAnsi="Arial" w:cs="Arial"/>
            <w:sz w:val="24"/>
            <w:szCs w:val="24"/>
          </w:rPr>
          <w:t>,</w:t>
        </w:r>
      </w:ins>
      <w:r>
        <w:rPr>
          <w:rFonts w:ascii="Arial" w:hAnsi="Arial" w:cs="Arial"/>
          <w:sz w:val="24"/>
          <w:szCs w:val="24"/>
        </w:rPr>
        <w:t xml:space="preserve"> като се пробват да възпроизведат до колкото могат песента, която искат да открият.</w:t>
      </w:r>
    </w:p>
    <w:p w14:paraId="164793B8" w14:textId="681AB48D" w:rsidR="00766A3E" w:rsidRPr="004D350F" w:rsidRDefault="00766A3E">
      <w:pPr>
        <w:spacing w:after="0" w:line="286" w:lineRule="auto"/>
        <w:jc w:val="both"/>
        <w:rPr>
          <w:rFonts w:ascii="Arial" w:hAnsi="Arial" w:cs="Arial"/>
          <w:sz w:val="24"/>
          <w:szCs w:val="24"/>
          <w:lang w:val="ru-RU"/>
        </w:rPr>
        <w:pPrChange w:id="122" w:author="user" w:date="2020-09-08T17:42:00Z">
          <w:pPr>
            <w:spacing w:after="0" w:line="240" w:lineRule="auto"/>
            <w:jc w:val="both"/>
          </w:pPr>
        </w:pPrChange>
      </w:pPr>
    </w:p>
    <w:p w14:paraId="17B88245" w14:textId="23AAE91C" w:rsidR="00766A3E" w:rsidRPr="00AC386D" w:rsidRDefault="00766A3E">
      <w:pPr>
        <w:pStyle w:val="ListParagraph"/>
        <w:numPr>
          <w:ilvl w:val="0"/>
          <w:numId w:val="20"/>
        </w:numPr>
        <w:spacing w:after="0" w:line="286" w:lineRule="auto"/>
        <w:jc w:val="both"/>
        <w:rPr>
          <w:rFonts w:ascii="Arial" w:hAnsi="Arial" w:cs="Arial"/>
          <w:sz w:val="24"/>
          <w:szCs w:val="24"/>
          <w:lang w:val="en-US"/>
        </w:rPr>
        <w:pPrChange w:id="123" w:author="user" w:date="2020-09-08T17:42:00Z">
          <w:pPr>
            <w:pStyle w:val="ListParagraph"/>
            <w:numPr>
              <w:numId w:val="20"/>
            </w:numPr>
            <w:spacing w:after="0" w:line="240" w:lineRule="auto"/>
            <w:ind w:left="784" w:hanging="360"/>
            <w:jc w:val="both"/>
          </w:pPr>
        </w:pPrChange>
      </w:pPr>
      <w:r w:rsidRPr="00766A3E">
        <w:rPr>
          <w:rFonts w:ascii="Arial" w:hAnsi="Arial" w:cs="Arial"/>
          <w:sz w:val="24"/>
          <w:szCs w:val="24"/>
          <w:lang w:val="en-US"/>
        </w:rPr>
        <w:t xml:space="preserve">Perfect Ear </w:t>
      </w:r>
    </w:p>
    <w:p w14:paraId="1C6A5FAB" w14:textId="77777777" w:rsidR="00766A3E" w:rsidRPr="00AC386D" w:rsidRDefault="00766A3E">
      <w:pPr>
        <w:spacing w:after="0" w:line="286" w:lineRule="auto"/>
        <w:jc w:val="both"/>
        <w:rPr>
          <w:rFonts w:ascii="Arial" w:hAnsi="Arial" w:cs="Arial"/>
          <w:sz w:val="24"/>
          <w:szCs w:val="24"/>
        </w:rPr>
        <w:pPrChange w:id="124" w:author="user" w:date="2020-09-08T17:42:00Z">
          <w:pPr>
            <w:spacing w:after="0" w:line="240" w:lineRule="auto"/>
            <w:jc w:val="both"/>
          </w:pPr>
        </w:pPrChange>
      </w:pPr>
      <w:r w:rsidRPr="00AC386D">
        <w:rPr>
          <w:rFonts w:ascii="Arial" w:hAnsi="Arial" w:cs="Arial"/>
          <w:sz w:val="24"/>
          <w:szCs w:val="24"/>
        </w:rPr>
        <w:t>Това приложение има за цел да тренира музикалния слух и чувството за ритъм</w:t>
      </w:r>
    </w:p>
    <w:p w14:paraId="05B50E5C" w14:textId="3A2CA685" w:rsidR="00766A3E" w:rsidRPr="00AC386D" w:rsidRDefault="00766A3E">
      <w:pPr>
        <w:spacing w:after="0" w:line="286" w:lineRule="auto"/>
        <w:jc w:val="both"/>
        <w:rPr>
          <w:rFonts w:ascii="Arial" w:hAnsi="Arial" w:cs="Arial"/>
          <w:sz w:val="24"/>
          <w:szCs w:val="24"/>
        </w:rPr>
        <w:pPrChange w:id="125" w:author="user" w:date="2020-09-08T17:42:00Z">
          <w:pPr>
            <w:spacing w:after="0" w:line="240" w:lineRule="auto"/>
            <w:jc w:val="both"/>
          </w:pPr>
        </w:pPrChange>
      </w:pPr>
      <w:r w:rsidRPr="00AC386D">
        <w:rPr>
          <w:rFonts w:ascii="Arial" w:hAnsi="Arial" w:cs="Arial"/>
          <w:sz w:val="24"/>
          <w:szCs w:val="24"/>
        </w:rPr>
        <w:t>на потребителя - важни умения за всеки музикант</w:t>
      </w:r>
      <w:r w:rsidR="00AC386D" w:rsidRPr="00AC386D">
        <w:rPr>
          <w:rFonts w:ascii="Arial" w:hAnsi="Arial" w:cs="Arial"/>
          <w:sz w:val="24"/>
          <w:szCs w:val="24"/>
        </w:rPr>
        <w:t xml:space="preserve"> </w:t>
      </w:r>
      <w:ins w:id="126" w:author="Valentin Aleksandrov" w:date="2020-09-09T09:09:00Z">
        <w:r w:rsidR="009409B4">
          <w:rPr>
            <w:rFonts w:ascii="Arial" w:hAnsi="Arial" w:cs="Arial"/>
            <w:sz w:val="24"/>
            <w:szCs w:val="24"/>
            <w:lang w:val="en-US"/>
          </w:rPr>
          <w:t>[</w:t>
        </w:r>
      </w:ins>
      <w:del w:id="127" w:author="Valentin Aleksandrov" w:date="2020-09-09T09:09:00Z">
        <w:r w:rsidR="00AC386D" w:rsidRPr="00AC386D" w:rsidDel="009409B4">
          <w:rPr>
            <w:rFonts w:ascii="Arial" w:hAnsi="Arial" w:cs="Arial"/>
            <w:sz w:val="24"/>
            <w:szCs w:val="24"/>
          </w:rPr>
          <w:delText>(</w:delText>
        </w:r>
      </w:del>
      <w:r w:rsidR="00AC386D" w:rsidRPr="00AC386D">
        <w:rPr>
          <w:rFonts w:ascii="Arial" w:hAnsi="Arial" w:cs="Arial"/>
          <w:sz w:val="24"/>
          <w:szCs w:val="24"/>
        </w:rPr>
        <w:t>8</w:t>
      </w:r>
      <w:ins w:id="128" w:author="Valentin Aleksandrov" w:date="2020-09-09T09:09:00Z">
        <w:r w:rsidR="009409B4">
          <w:rPr>
            <w:rFonts w:ascii="Arial" w:hAnsi="Arial" w:cs="Arial"/>
            <w:sz w:val="24"/>
            <w:szCs w:val="24"/>
            <w:lang w:val="en-US"/>
          </w:rPr>
          <w:t>]</w:t>
        </w:r>
      </w:ins>
      <w:del w:id="129" w:author="Valentin Aleksandrov" w:date="2020-09-09T09:09:00Z">
        <w:r w:rsidR="00AC386D" w:rsidRPr="00AC386D" w:rsidDel="009409B4">
          <w:rPr>
            <w:rFonts w:ascii="Arial" w:hAnsi="Arial" w:cs="Arial"/>
            <w:sz w:val="24"/>
            <w:szCs w:val="24"/>
          </w:rPr>
          <w:delText>)</w:delText>
        </w:r>
      </w:del>
      <w:r w:rsidRPr="00AC386D">
        <w:rPr>
          <w:rFonts w:ascii="Arial" w:hAnsi="Arial" w:cs="Arial"/>
          <w:sz w:val="24"/>
          <w:szCs w:val="24"/>
        </w:rPr>
        <w:t>.</w:t>
      </w:r>
    </w:p>
    <w:p w14:paraId="032DCA10" w14:textId="77777777" w:rsidR="007356B7" w:rsidRPr="004D350F" w:rsidRDefault="007356B7">
      <w:pPr>
        <w:spacing w:after="0" w:line="286" w:lineRule="auto"/>
        <w:jc w:val="both"/>
        <w:rPr>
          <w:rFonts w:ascii="Arial" w:hAnsi="Arial" w:cs="Arial"/>
          <w:sz w:val="24"/>
          <w:szCs w:val="24"/>
          <w:lang w:val="ru-RU"/>
        </w:rPr>
        <w:pPrChange w:id="130" w:author="user" w:date="2020-09-08T17:42:00Z">
          <w:pPr>
            <w:spacing w:after="0" w:line="240" w:lineRule="auto"/>
            <w:jc w:val="both"/>
          </w:pPr>
        </w:pPrChange>
      </w:pPr>
    </w:p>
    <w:p w14:paraId="537D6BE3" w14:textId="46334B5D" w:rsidR="00E474ED" w:rsidRPr="00E474ED" w:rsidRDefault="007D635D">
      <w:pPr>
        <w:spacing w:after="0" w:line="286" w:lineRule="auto"/>
        <w:jc w:val="both"/>
        <w:rPr>
          <w:rFonts w:ascii="Arial" w:hAnsi="Arial" w:cs="Arial"/>
          <w:sz w:val="24"/>
          <w:szCs w:val="24"/>
        </w:rPr>
        <w:pPrChange w:id="131" w:author="user" w:date="2020-09-08T17:42:00Z">
          <w:pPr>
            <w:spacing w:after="0" w:line="240" w:lineRule="auto"/>
            <w:jc w:val="both"/>
          </w:pPr>
        </w:pPrChange>
      </w:pPr>
      <w:r w:rsidRPr="007D635D">
        <w:rPr>
          <w:rFonts w:ascii="Arial" w:hAnsi="Arial" w:cs="Arial"/>
          <w:b/>
          <w:bCs/>
          <w:sz w:val="36"/>
          <w:szCs w:val="36"/>
        </w:rPr>
        <w:t>Мотиви за разработка</w:t>
      </w:r>
      <w:r w:rsidRPr="004D350F">
        <w:rPr>
          <w:rFonts w:ascii="Arial" w:hAnsi="Arial" w:cs="Arial"/>
          <w:b/>
          <w:bCs/>
          <w:sz w:val="36"/>
          <w:szCs w:val="36"/>
          <w:lang w:val="ru-RU"/>
        </w:rPr>
        <w:t xml:space="preserve"> </w:t>
      </w:r>
    </w:p>
    <w:p w14:paraId="5DB8A01E" w14:textId="0DA0C985" w:rsidR="007D635D" w:rsidRPr="004D350F" w:rsidRDefault="007D635D">
      <w:pPr>
        <w:spacing w:after="0" w:line="286" w:lineRule="auto"/>
        <w:jc w:val="both"/>
        <w:rPr>
          <w:rFonts w:ascii="Arial" w:hAnsi="Arial" w:cs="Arial"/>
          <w:b/>
          <w:bCs/>
          <w:sz w:val="24"/>
          <w:szCs w:val="24"/>
          <w:lang w:val="ru-RU"/>
        </w:rPr>
        <w:pPrChange w:id="132" w:author="user" w:date="2020-09-08T17:42:00Z">
          <w:pPr>
            <w:spacing w:after="0" w:line="240" w:lineRule="auto"/>
            <w:jc w:val="both"/>
          </w:pPr>
        </w:pPrChange>
      </w:pPr>
    </w:p>
    <w:p w14:paraId="7DB0C5E8" w14:textId="5213F17C" w:rsidR="007D635D" w:rsidRPr="00F02BDB" w:rsidRDefault="00F02BDB">
      <w:pPr>
        <w:spacing w:after="0" w:line="286" w:lineRule="auto"/>
        <w:ind w:firstLine="720"/>
        <w:jc w:val="both"/>
        <w:rPr>
          <w:rFonts w:ascii="Arial" w:hAnsi="Arial" w:cs="Arial"/>
          <w:sz w:val="24"/>
          <w:szCs w:val="24"/>
        </w:rPr>
        <w:pPrChange w:id="133" w:author="user" w:date="2020-09-08T17:42:00Z">
          <w:pPr>
            <w:spacing w:after="0" w:line="240" w:lineRule="auto"/>
            <w:ind w:firstLine="720"/>
            <w:jc w:val="both"/>
          </w:pPr>
        </w:pPrChange>
      </w:pPr>
      <w:r w:rsidRPr="00F02BDB">
        <w:rPr>
          <w:rFonts w:ascii="Arial" w:hAnsi="Arial" w:cs="Arial"/>
          <w:sz w:val="24"/>
          <w:szCs w:val="24"/>
        </w:rPr>
        <w:t>Проблемът при много начинаещи музиканти главно идва от незнанието и липсата на насоки по отношение на учене. Светът на музиката е голям и динамичен, затова не е необичайно да при</w:t>
      </w:r>
      <w:r>
        <w:rPr>
          <w:rFonts w:ascii="Arial" w:hAnsi="Arial" w:cs="Arial"/>
          <w:sz w:val="24"/>
          <w:szCs w:val="24"/>
        </w:rPr>
        <w:t>с</w:t>
      </w:r>
      <w:r w:rsidRPr="00F02BDB">
        <w:rPr>
          <w:rFonts w:ascii="Arial" w:hAnsi="Arial" w:cs="Arial"/>
          <w:sz w:val="24"/>
          <w:szCs w:val="24"/>
        </w:rPr>
        <w:t>ъстват страх и притеснение в избора на инструмент и музикалната теория касаеща го. Целта на приложението е да ги обедини в едно така, че потребителят да добие представа какво се случва зад процеса на свирене и да изгради усет за различните мелодии.</w:t>
      </w:r>
    </w:p>
    <w:p w14:paraId="085D3567" w14:textId="77777777" w:rsidR="00F02BDB" w:rsidRPr="004D350F" w:rsidRDefault="00F02BDB">
      <w:pPr>
        <w:spacing w:after="0" w:line="286" w:lineRule="auto"/>
        <w:jc w:val="both"/>
        <w:rPr>
          <w:rFonts w:ascii="Arial" w:hAnsi="Arial" w:cs="Arial"/>
          <w:sz w:val="24"/>
          <w:szCs w:val="24"/>
          <w:lang w:val="ru-RU"/>
        </w:rPr>
        <w:pPrChange w:id="134" w:author="user" w:date="2020-09-08T17:42:00Z">
          <w:pPr>
            <w:spacing w:after="0" w:line="240" w:lineRule="auto"/>
            <w:jc w:val="both"/>
          </w:pPr>
        </w:pPrChange>
      </w:pPr>
    </w:p>
    <w:p w14:paraId="0EE37E5C" w14:textId="01A5459A" w:rsidR="007D635D" w:rsidRPr="004D350F" w:rsidRDefault="007D635D">
      <w:pPr>
        <w:spacing w:after="0" w:line="286" w:lineRule="auto"/>
        <w:jc w:val="both"/>
        <w:rPr>
          <w:rFonts w:ascii="Arial" w:hAnsi="Arial" w:cs="Arial"/>
          <w:b/>
          <w:bCs/>
          <w:sz w:val="36"/>
          <w:szCs w:val="36"/>
          <w:lang w:val="ru-RU"/>
        </w:rPr>
        <w:pPrChange w:id="135" w:author="user" w:date="2020-09-08T17:42:00Z">
          <w:pPr>
            <w:spacing w:after="0" w:line="240" w:lineRule="auto"/>
            <w:jc w:val="both"/>
          </w:pPr>
        </w:pPrChange>
      </w:pPr>
      <w:r w:rsidRPr="007D635D">
        <w:rPr>
          <w:rFonts w:ascii="Arial" w:hAnsi="Arial" w:cs="Arial"/>
          <w:b/>
          <w:bCs/>
          <w:sz w:val="36"/>
          <w:szCs w:val="36"/>
        </w:rPr>
        <w:t>Цели и Задачи</w:t>
      </w:r>
      <w:r w:rsidRPr="004D350F">
        <w:rPr>
          <w:rFonts w:ascii="Arial" w:hAnsi="Arial" w:cs="Arial"/>
          <w:b/>
          <w:bCs/>
          <w:sz w:val="36"/>
          <w:szCs w:val="36"/>
          <w:lang w:val="ru-RU"/>
        </w:rPr>
        <w:t xml:space="preserve"> </w:t>
      </w:r>
    </w:p>
    <w:p w14:paraId="7D7BFA6C" w14:textId="68FEF8DA" w:rsidR="00AC386D" w:rsidRPr="0068792F" w:rsidRDefault="00F02BDB">
      <w:pPr>
        <w:spacing w:after="0" w:line="286" w:lineRule="auto"/>
        <w:jc w:val="both"/>
        <w:rPr>
          <w:rFonts w:ascii="Arial" w:hAnsi="Arial" w:cs="Arial"/>
          <w:sz w:val="24"/>
          <w:szCs w:val="24"/>
        </w:rPr>
        <w:pPrChange w:id="136" w:author="user" w:date="2020-09-08T17:42:00Z">
          <w:pPr>
            <w:spacing w:after="0" w:line="240" w:lineRule="auto"/>
            <w:jc w:val="both"/>
          </w:pPr>
        </w:pPrChange>
      </w:pPr>
      <w:r w:rsidRPr="004D350F">
        <w:rPr>
          <w:rFonts w:ascii="Arial" w:hAnsi="Arial" w:cs="Arial"/>
          <w:sz w:val="24"/>
          <w:szCs w:val="24"/>
          <w:lang w:val="ru-RU"/>
        </w:rPr>
        <w:tab/>
      </w:r>
      <w:r w:rsidR="0068792F">
        <w:rPr>
          <w:rFonts w:ascii="Arial" w:hAnsi="Arial" w:cs="Arial"/>
          <w:sz w:val="24"/>
          <w:szCs w:val="24"/>
        </w:rPr>
        <w:t>Целта на дипломната работа е да се ра</w:t>
      </w:r>
      <w:r w:rsidR="00F96728">
        <w:rPr>
          <w:rFonts w:ascii="Arial" w:hAnsi="Arial" w:cs="Arial"/>
          <w:sz w:val="24"/>
          <w:szCs w:val="24"/>
        </w:rPr>
        <w:t xml:space="preserve">бота е да се разработи приложение, което да помогне на хората да </w:t>
      </w:r>
      <w:del w:id="137" w:author="user" w:date="2020-09-08T17:38:00Z">
        <w:r w:rsidR="00F96728" w:rsidDel="00E25089">
          <w:rPr>
            <w:rFonts w:ascii="Arial" w:hAnsi="Arial" w:cs="Arial"/>
            <w:sz w:val="24"/>
            <w:szCs w:val="24"/>
          </w:rPr>
          <w:delText>навлезнат</w:delText>
        </w:r>
      </w:del>
      <w:ins w:id="138" w:author="user" w:date="2020-09-08T17:38:00Z">
        <w:r w:rsidR="00E25089">
          <w:rPr>
            <w:rFonts w:ascii="Arial" w:hAnsi="Arial" w:cs="Arial"/>
            <w:sz w:val="24"/>
            <w:szCs w:val="24"/>
          </w:rPr>
          <w:t>навлязат</w:t>
        </w:r>
      </w:ins>
      <w:r w:rsidR="00F96728">
        <w:rPr>
          <w:rFonts w:ascii="Arial" w:hAnsi="Arial" w:cs="Arial"/>
          <w:sz w:val="24"/>
          <w:szCs w:val="24"/>
        </w:rPr>
        <w:t xml:space="preserve"> в музиката по-лесно по естествения начин. </w:t>
      </w:r>
      <w:r w:rsidR="00F96728">
        <w:rPr>
          <w:rFonts w:ascii="Arial" w:hAnsi="Arial" w:cs="Arial"/>
          <w:sz w:val="24"/>
          <w:szCs w:val="24"/>
        </w:rPr>
        <w:lastRenderedPageBreak/>
        <w:t>Сред задачите, които трябва да се направят е изследване към коя общност от хора това приложение ще бъде най-полезно и до каква степен може да им помогне в изграждането на основни музикални познания при свиренето на даден музикален инструмент. Трябва да се провери на пазара какво предлага конкуренцията</w:t>
      </w:r>
      <w:ins w:id="139" w:author="user" w:date="2020-09-08T17:38:00Z">
        <w:r w:rsidR="00E25089">
          <w:rPr>
            <w:rFonts w:ascii="Arial" w:hAnsi="Arial" w:cs="Arial"/>
            <w:sz w:val="24"/>
            <w:szCs w:val="24"/>
          </w:rPr>
          <w:t>,</w:t>
        </w:r>
      </w:ins>
      <w:r w:rsidR="00F96728">
        <w:rPr>
          <w:rFonts w:ascii="Arial" w:hAnsi="Arial" w:cs="Arial"/>
          <w:sz w:val="24"/>
          <w:szCs w:val="24"/>
        </w:rPr>
        <w:t xml:space="preserve"> за да може приложението да надгради това, което вече е достъпно и да бъде максимално полезно за клиентите.</w:t>
      </w:r>
    </w:p>
    <w:p w14:paraId="5EAEEB04" w14:textId="77777777" w:rsidR="00AC386D" w:rsidRPr="004D350F" w:rsidRDefault="00AC386D">
      <w:pPr>
        <w:spacing w:after="0" w:line="286" w:lineRule="auto"/>
        <w:jc w:val="both"/>
        <w:rPr>
          <w:rFonts w:ascii="Arial" w:hAnsi="Arial" w:cs="Arial"/>
          <w:sz w:val="24"/>
          <w:szCs w:val="24"/>
          <w:lang w:val="ru-RU"/>
        </w:rPr>
        <w:pPrChange w:id="140" w:author="user" w:date="2020-09-08T17:42:00Z">
          <w:pPr>
            <w:spacing w:after="0" w:line="240" w:lineRule="auto"/>
            <w:jc w:val="both"/>
          </w:pPr>
        </w:pPrChange>
      </w:pPr>
    </w:p>
    <w:p w14:paraId="3477B667" w14:textId="77777777" w:rsidR="00E474ED" w:rsidRPr="00E474ED" w:rsidRDefault="00E474ED">
      <w:pPr>
        <w:spacing w:after="0" w:line="286" w:lineRule="auto"/>
        <w:jc w:val="both"/>
        <w:rPr>
          <w:rFonts w:ascii="Arial" w:hAnsi="Arial" w:cs="Arial"/>
          <w:b/>
          <w:bCs/>
          <w:sz w:val="36"/>
          <w:szCs w:val="36"/>
        </w:rPr>
        <w:pPrChange w:id="141" w:author="user" w:date="2020-09-08T17:42:00Z">
          <w:pPr>
            <w:spacing w:after="0" w:line="240" w:lineRule="auto"/>
            <w:jc w:val="both"/>
          </w:pPr>
        </w:pPrChange>
      </w:pPr>
      <w:r w:rsidRPr="00E474ED">
        <w:rPr>
          <w:rFonts w:ascii="Arial" w:hAnsi="Arial" w:cs="Arial"/>
          <w:b/>
          <w:bCs/>
          <w:sz w:val="36"/>
          <w:szCs w:val="36"/>
        </w:rPr>
        <w:t>Проучване за желанието от страна на хората да научат музикален инструмент</w:t>
      </w:r>
    </w:p>
    <w:p w14:paraId="5093B060" w14:textId="6F9D683A" w:rsidR="007B3F14" w:rsidRDefault="007B3F14">
      <w:pPr>
        <w:spacing w:after="0" w:line="286" w:lineRule="auto"/>
        <w:jc w:val="both"/>
        <w:rPr>
          <w:rFonts w:ascii="Arial" w:hAnsi="Arial" w:cs="Arial"/>
          <w:sz w:val="24"/>
          <w:szCs w:val="24"/>
        </w:rPr>
        <w:pPrChange w:id="142" w:author="user" w:date="2020-09-08T17:42:00Z">
          <w:pPr>
            <w:spacing w:after="0" w:line="240" w:lineRule="auto"/>
            <w:jc w:val="both"/>
          </w:pPr>
        </w:pPrChange>
      </w:pPr>
    </w:p>
    <w:p w14:paraId="04B47EF9" w14:textId="4EE9497E" w:rsidR="00E474ED" w:rsidRPr="00005328" w:rsidRDefault="00E474ED">
      <w:pPr>
        <w:spacing w:after="0" w:line="286" w:lineRule="auto"/>
        <w:jc w:val="both"/>
        <w:rPr>
          <w:rFonts w:ascii="Arial" w:hAnsi="Arial" w:cs="Arial"/>
          <w:sz w:val="24"/>
          <w:szCs w:val="24"/>
        </w:rPr>
        <w:pPrChange w:id="143" w:author="user" w:date="2020-09-08T17:42:00Z">
          <w:pPr>
            <w:spacing w:after="0" w:line="240" w:lineRule="auto"/>
            <w:jc w:val="both"/>
          </w:pPr>
        </w:pPrChange>
      </w:pPr>
      <w:r>
        <w:rPr>
          <w:rFonts w:ascii="Arial" w:hAnsi="Arial" w:cs="Arial"/>
          <w:sz w:val="24"/>
          <w:szCs w:val="24"/>
        </w:rPr>
        <w:tab/>
      </w:r>
      <w:r w:rsidR="00005328">
        <w:rPr>
          <w:rFonts w:ascii="Arial" w:hAnsi="Arial" w:cs="Arial"/>
          <w:sz w:val="24"/>
          <w:szCs w:val="24"/>
        </w:rPr>
        <w:t>Проучвания сочат, че 90 процента от децата имат желание да научат музикален инструмент. Изглежда, че интересът е в своя пик при малките децата. С порастването интереса им почва да намалява. Проучването е проведено на територията на Великобритания с деца във възрастовата група между 6 и 16 години. Данните сочат, че във възрастовата група между 10 и 14 години е намален броя на деца, които искат да научат музикален инструмент</w:t>
      </w:r>
      <w:ins w:id="144" w:author="Valentin Aleksandrov" w:date="2020-09-09T09:09:00Z">
        <w:r w:rsidR="009409B4">
          <w:rPr>
            <w:rFonts w:ascii="Arial" w:hAnsi="Arial" w:cs="Arial"/>
            <w:sz w:val="24"/>
            <w:szCs w:val="24"/>
            <w:lang w:val="en-US"/>
          </w:rPr>
          <w:t>[</w:t>
        </w:r>
      </w:ins>
      <w:del w:id="145" w:author="Valentin Aleksandrov" w:date="2020-09-09T09:09:00Z">
        <w:r w:rsidR="00005328" w:rsidDel="009409B4">
          <w:rPr>
            <w:rFonts w:ascii="Arial" w:hAnsi="Arial" w:cs="Arial"/>
            <w:sz w:val="24"/>
            <w:szCs w:val="24"/>
          </w:rPr>
          <w:delText>(</w:delText>
        </w:r>
      </w:del>
      <w:r w:rsidR="00005328">
        <w:rPr>
          <w:rFonts w:ascii="Arial" w:hAnsi="Arial" w:cs="Arial"/>
          <w:sz w:val="24"/>
          <w:szCs w:val="24"/>
        </w:rPr>
        <w:t>13</w:t>
      </w:r>
      <w:ins w:id="146" w:author="Valentin Aleksandrov" w:date="2020-09-09T09:09:00Z">
        <w:r w:rsidR="009409B4">
          <w:rPr>
            <w:rFonts w:ascii="Arial" w:hAnsi="Arial" w:cs="Arial"/>
            <w:sz w:val="24"/>
            <w:szCs w:val="24"/>
            <w:lang w:val="en-US"/>
          </w:rPr>
          <w:t>]</w:t>
        </w:r>
      </w:ins>
      <w:del w:id="147" w:author="Valentin Aleksandrov" w:date="2020-09-09T09:09:00Z">
        <w:r w:rsidR="00005328" w:rsidDel="009409B4">
          <w:rPr>
            <w:rFonts w:ascii="Arial" w:hAnsi="Arial" w:cs="Arial"/>
            <w:sz w:val="24"/>
            <w:szCs w:val="24"/>
          </w:rPr>
          <w:delText>)</w:delText>
        </w:r>
      </w:del>
      <w:r w:rsidR="00005328">
        <w:rPr>
          <w:rFonts w:ascii="Arial" w:hAnsi="Arial" w:cs="Arial"/>
          <w:sz w:val="24"/>
          <w:szCs w:val="24"/>
        </w:rPr>
        <w:t>.</w:t>
      </w:r>
      <w:r w:rsidR="00005328" w:rsidRPr="004D350F">
        <w:rPr>
          <w:rFonts w:ascii="Arial" w:hAnsi="Arial" w:cs="Arial"/>
          <w:sz w:val="24"/>
          <w:szCs w:val="24"/>
          <w:lang w:val="ru-RU"/>
        </w:rPr>
        <w:t xml:space="preserve"> </w:t>
      </w:r>
      <w:r w:rsidR="00005328">
        <w:rPr>
          <w:rFonts w:ascii="Arial" w:hAnsi="Arial" w:cs="Arial"/>
          <w:sz w:val="24"/>
          <w:szCs w:val="24"/>
        </w:rPr>
        <w:t>Анализирайки събраната информация от проучването изглежда, че приложение, което да помогне на начинаещи, особено на по-малка възраст би играло ключова роля в това повече деца да се научат да свирят на музикален инструмент.</w:t>
      </w:r>
    </w:p>
    <w:p w14:paraId="1EEAF6D9" w14:textId="1EF9F8BE" w:rsidR="007B3F14" w:rsidDel="009409B4" w:rsidRDefault="007B3F14">
      <w:pPr>
        <w:spacing w:after="0" w:line="286" w:lineRule="auto"/>
        <w:jc w:val="both"/>
        <w:rPr>
          <w:del w:id="148" w:author="Valentin Aleksandrov" w:date="2020-09-09T09:13:00Z"/>
          <w:rFonts w:ascii="Arial" w:hAnsi="Arial" w:cs="Arial"/>
          <w:sz w:val="24"/>
          <w:szCs w:val="24"/>
        </w:rPr>
        <w:pPrChange w:id="149" w:author="user" w:date="2020-09-08T17:42:00Z">
          <w:pPr>
            <w:spacing w:after="0" w:line="240" w:lineRule="auto"/>
            <w:jc w:val="both"/>
          </w:pPr>
        </w:pPrChange>
      </w:pPr>
    </w:p>
    <w:p w14:paraId="76C84159" w14:textId="7B7FF99A" w:rsidR="00005328" w:rsidRDefault="00005328">
      <w:pPr>
        <w:spacing w:after="0" w:line="286" w:lineRule="auto"/>
        <w:jc w:val="both"/>
        <w:rPr>
          <w:rFonts w:ascii="Arial" w:hAnsi="Arial" w:cs="Arial"/>
          <w:sz w:val="24"/>
          <w:szCs w:val="24"/>
        </w:rPr>
        <w:pPrChange w:id="150" w:author="user" w:date="2020-09-08T17:42:00Z">
          <w:pPr>
            <w:spacing w:after="0" w:line="240" w:lineRule="auto"/>
            <w:jc w:val="both"/>
          </w:pPr>
        </w:pPrChange>
      </w:pPr>
    </w:p>
    <w:p w14:paraId="07DFB89D" w14:textId="77777777" w:rsidR="00E25089" w:rsidRPr="007B3F14" w:rsidRDefault="00E25089">
      <w:pPr>
        <w:spacing w:after="0" w:line="286" w:lineRule="auto"/>
        <w:jc w:val="both"/>
        <w:rPr>
          <w:moveTo w:id="151" w:author="user" w:date="2020-09-08T17:41:00Z"/>
          <w:rFonts w:ascii="Arial" w:hAnsi="Arial" w:cs="Arial"/>
          <w:b/>
          <w:bCs/>
          <w:sz w:val="36"/>
          <w:szCs w:val="36"/>
        </w:rPr>
        <w:pPrChange w:id="152" w:author="user" w:date="2020-09-08T17:42:00Z">
          <w:pPr>
            <w:spacing w:after="0" w:line="240" w:lineRule="auto"/>
            <w:jc w:val="both"/>
          </w:pPr>
        </w:pPrChange>
      </w:pPr>
      <w:moveToRangeStart w:id="153" w:author="user" w:date="2020-09-08T17:41:00Z" w:name="move50479286"/>
      <w:moveTo w:id="154" w:author="user" w:date="2020-09-08T17:41:00Z">
        <w:r w:rsidRPr="007B3F14">
          <w:rPr>
            <w:rFonts w:ascii="Arial" w:hAnsi="Arial" w:cs="Arial"/>
            <w:b/>
            <w:bCs/>
            <w:sz w:val="36"/>
            <w:szCs w:val="36"/>
          </w:rPr>
          <w:t>Целева група</w:t>
        </w:r>
      </w:moveTo>
    </w:p>
    <w:p w14:paraId="2CBA1E34" w14:textId="77777777" w:rsidR="00E25089" w:rsidRDefault="00E25089">
      <w:pPr>
        <w:spacing w:after="0" w:line="286" w:lineRule="auto"/>
        <w:jc w:val="both"/>
        <w:rPr>
          <w:moveTo w:id="155" w:author="user" w:date="2020-09-08T17:41:00Z"/>
          <w:rFonts w:ascii="Arial" w:hAnsi="Arial" w:cs="Arial"/>
          <w:sz w:val="24"/>
          <w:szCs w:val="24"/>
        </w:rPr>
        <w:pPrChange w:id="156" w:author="user" w:date="2020-09-08T17:42:00Z">
          <w:pPr>
            <w:spacing w:after="0" w:line="240" w:lineRule="auto"/>
            <w:jc w:val="both"/>
          </w:pPr>
        </w:pPrChange>
      </w:pPr>
    </w:p>
    <w:p w14:paraId="7B256915" w14:textId="77777777" w:rsidR="00E25089" w:rsidRPr="004D350F" w:rsidRDefault="00E25089">
      <w:pPr>
        <w:spacing w:after="0" w:line="286" w:lineRule="auto"/>
        <w:jc w:val="both"/>
        <w:rPr>
          <w:moveTo w:id="157" w:author="user" w:date="2020-09-08T17:41:00Z"/>
          <w:rFonts w:ascii="Arial" w:hAnsi="Arial" w:cs="Arial"/>
          <w:sz w:val="24"/>
          <w:szCs w:val="24"/>
          <w:lang w:val="ru-RU"/>
        </w:rPr>
        <w:pPrChange w:id="158" w:author="user" w:date="2020-09-08T17:42:00Z">
          <w:pPr>
            <w:spacing w:after="0" w:line="240" w:lineRule="auto"/>
            <w:jc w:val="both"/>
          </w:pPr>
        </w:pPrChange>
      </w:pPr>
      <w:moveTo w:id="159" w:author="user" w:date="2020-09-08T17:41:00Z">
        <w:r>
          <w:rPr>
            <w:rFonts w:ascii="Arial" w:hAnsi="Arial" w:cs="Arial"/>
            <w:sz w:val="24"/>
            <w:szCs w:val="24"/>
          </w:rPr>
          <w:tab/>
          <w:t>Целевата група на приложението е хора, които са начинаещи и искат да се научат да свирят на музикален инструмент и да се запознаят по-добре с чара и красотата на музикалното изкуство. Приложението е полезно и за напреднали музиканти, които искат да научат нов музикален инструмент. Това приложение също така е и подходящо за хора, които искат просто да се запознаят малко по-добре с музика</w:t>
        </w:r>
        <w:r w:rsidRPr="00830B0F">
          <w:rPr>
            <w:rFonts w:ascii="Arial" w:hAnsi="Arial" w:cs="Arial"/>
            <w:sz w:val="24"/>
            <w:szCs w:val="24"/>
            <w:lang w:val="ru-RU"/>
          </w:rPr>
          <w:t xml:space="preserve"> </w:t>
        </w:r>
        <w:r>
          <w:rPr>
            <w:rFonts w:ascii="Arial" w:hAnsi="Arial" w:cs="Arial"/>
            <w:sz w:val="24"/>
            <w:szCs w:val="24"/>
          </w:rPr>
          <w:t>(да видят какво представлява свиренето на музика). Приложението може и да се използва и от ученици, които изучават музика като допълнителен инструмент за усвояването на умението да свирят и да разбират от музика.</w:t>
        </w:r>
      </w:moveTo>
    </w:p>
    <w:p w14:paraId="653D53AC" w14:textId="77777777" w:rsidR="00E25089" w:rsidRDefault="00E25089">
      <w:pPr>
        <w:spacing w:after="0" w:line="286" w:lineRule="auto"/>
        <w:jc w:val="both"/>
        <w:rPr>
          <w:moveTo w:id="160" w:author="user" w:date="2020-09-08T17:41:00Z"/>
          <w:rFonts w:ascii="Arial" w:hAnsi="Arial" w:cs="Arial"/>
          <w:sz w:val="24"/>
          <w:szCs w:val="24"/>
        </w:rPr>
        <w:pPrChange w:id="161" w:author="user" w:date="2020-09-08T17:42:00Z">
          <w:pPr>
            <w:spacing w:after="0" w:line="240" w:lineRule="auto"/>
            <w:jc w:val="both"/>
          </w:pPr>
        </w:pPrChange>
      </w:pPr>
    </w:p>
    <w:p w14:paraId="7CBFCFDD" w14:textId="77777777" w:rsidR="00E25089" w:rsidRDefault="00E25089">
      <w:pPr>
        <w:spacing w:after="0" w:line="286" w:lineRule="auto"/>
        <w:jc w:val="both"/>
        <w:rPr>
          <w:moveTo w:id="162" w:author="user" w:date="2020-09-08T17:41:00Z"/>
          <w:rFonts w:ascii="Arial" w:hAnsi="Arial" w:cs="Arial"/>
          <w:b/>
          <w:bCs/>
          <w:sz w:val="36"/>
          <w:szCs w:val="36"/>
        </w:rPr>
        <w:pPrChange w:id="163" w:author="user" w:date="2020-09-08T17:42:00Z">
          <w:pPr>
            <w:spacing w:after="0" w:line="240" w:lineRule="auto"/>
            <w:jc w:val="both"/>
          </w:pPr>
        </w:pPrChange>
      </w:pPr>
      <w:moveTo w:id="164" w:author="user" w:date="2020-09-08T17:41:00Z">
        <w:r w:rsidRPr="007B3F14">
          <w:rPr>
            <w:rFonts w:ascii="Arial" w:hAnsi="Arial" w:cs="Arial"/>
            <w:b/>
            <w:bCs/>
            <w:sz w:val="36"/>
            <w:szCs w:val="36"/>
          </w:rPr>
          <w:t>Системни изисквания</w:t>
        </w:r>
      </w:moveTo>
    </w:p>
    <w:p w14:paraId="65963E14" w14:textId="77777777" w:rsidR="00E25089" w:rsidRPr="000764B7" w:rsidRDefault="00E25089">
      <w:pPr>
        <w:spacing w:after="0" w:line="286" w:lineRule="auto"/>
        <w:jc w:val="both"/>
        <w:rPr>
          <w:moveTo w:id="165" w:author="user" w:date="2020-09-08T17:41:00Z"/>
          <w:rFonts w:ascii="Arial" w:hAnsi="Arial" w:cs="Arial"/>
          <w:b/>
          <w:bCs/>
          <w:sz w:val="36"/>
          <w:szCs w:val="36"/>
        </w:rPr>
        <w:pPrChange w:id="166" w:author="user" w:date="2020-09-08T17:42:00Z">
          <w:pPr>
            <w:spacing w:after="0" w:line="240" w:lineRule="auto"/>
            <w:jc w:val="both"/>
          </w:pPr>
        </w:pPrChange>
      </w:pPr>
    </w:p>
    <w:p w14:paraId="4FD87B94" w14:textId="77777777" w:rsidR="00E25089" w:rsidRDefault="00E25089">
      <w:pPr>
        <w:spacing w:after="0" w:line="286" w:lineRule="auto"/>
        <w:jc w:val="both"/>
        <w:rPr>
          <w:moveTo w:id="167" w:author="user" w:date="2020-09-08T17:41:00Z"/>
          <w:rFonts w:ascii="Arial" w:hAnsi="Arial" w:cs="Arial"/>
          <w:b/>
          <w:bCs/>
          <w:sz w:val="32"/>
          <w:szCs w:val="32"/>
        </w:rPr>
        <w:pPrChange w:id="168" w:author="user" w:date="2020-09-08T17:42:00Z">
          <w:pPr>
            <w:spacing w:after="0" w:line="240" w:lineRule="auto"/>
            <w:jc w:val="both"/>
          </w:pPr>
        </w:pPrChange>
      </w:pPr>
      <w:moveTo w:id="169" w:author="user" w:date="2020-09-08T17:41:00Z">
        <w:r w:rsidRPr="007B3F14">
          <w:rPr>
            <w:rFonts w:ascii="Arial" w:hAnsi="Arial" w:cs="Arial"/>
            <w:b/>
            <w:bCs/>
            <w:sz w:val="32"/>
            <w:szCs w:val="32"/>
          </w:rPr>
          <w:t>Функционални изисквания</w:t>
        </w:r>
      </w:moveTo>
    </w:p>
    <w:p w14:paraId="3F09AF56" w14:textId="77777777" w:rsidR="00E25089" w:rsidRPr="007B3F14" w:rsidRDefault="00E25089">
      <w:pPr>
        <w:spacing w:after="0" w:line="286" w:lineRule="auto"/>
        <w:jc w:val="both"/>
        <w:rPr>
          <w:moveTo w:id="170" w:author="user" w:date="2020-09-08T17:41:00Z"/>
          <w:rFonts w:ascii="Arial" w:hAnsi="Arial" w:cs="Arial"/>
          <w:b/>
          <w:bCs/>
          <w:sz w:val="32"/>
          <w:szCs w:val="32"/>
        </w:rPr>
        <w:pPrChange w:id="171" w:author="user" w:date="2020-09-08T17:42:00Z">
          <w:pPr>
            <w:spacing w:after="0" w:line="240" w:lineRule="auto"/>
            <w:jc w:val="both"/>
          </w:pPr>
        </w:pPrChange>
      </w:pPr>
    </w:p>
    <w:p w14:paraId="71985686" w14:textId="77777777" w:rsidR="00E25089" w:rsidRDefault="00E25089">
      <w:pPr>
        <w:pStyle w:val="ListParagraph"/>
        <w:numPr>
          <w:ilvl w:val="0"/>
          <w:numId w:val="2"/>
        </w:numPr>
        <w:spacing w:after="0" w:line="286" w:lineRule="auto"/>
        <w:jc w:val="both"/>
        <w:rPr>
          <w:moveTo w:id="172" w:author="user" w:date="2020-09-08T17:41:00Z"/>
          <w:rFonts w:ascii="Arial" w:hAnsi="Arial" w:cs="Arial"/>
          <w:sz w:val="24"/>
          <w:szCs w:val="24"/>
        </w:rPr>
        <w:pPrChange w:id="173" w:author="user" w:date="2020-09-08T17:42:00Z">
          <w:pPr>
            <w:pStyle w:val="ListParagraph"/>
            <w:numPr>
              <w:numId w:val="2"/>
            </w:numPr>
            <w:spacing w:after="0" w:line="240" w:lineRule="auto"/>
            <w:ind w:left="1440" w:hanging="360"/>
            <w:jc w:val="both"/>
          </w:pPr>
        </w:pPrChange>
      </w:pPr>
      <w:moveTo w:id="174" w:author="user" w:date="2020-09-08T17:41:00Z">
        <w:r>
          <w:rPr>
            <w:rFonts w:ascii="Arial" w:hAnsi="Arial" w:cs="Arial"/>
            <w:sz w:val="24"/>
            <w:szCs w:val="24"/>
          </w:rPr>
          <w:lastRenderedPageBreak/>
          <w:t>Потребителите да могат да си изберат песен, която искат да научат, и приложението да им покаже как да я свирят.</w:t>
        </w:r>
      </w:moveTo>
    </w:p>
    <w:p w14:paraId="7C3C3C2D" w14:textId="77777777" w:rsidR="00E25089" w:rsidRDefault="00E25089">
      <w:pPr>
        <w:pStyle w:val="ListParagraph"/>
        <w:numPr>
          <w:ilvl w:val="0"/>
          <w:numId w:val="2"/>
        </w:numPr>
        <w:spacing w:after="0" w:line="286" w:lineRule="auto"/>
        <w:jc w:val="both"/>
        <w:rPr>
          <w:moveTo w:id="175" w:author="user" w:date="2020-09-08T17:41:00Z"/>
          <w:rFonts w:ascii="Arial" w:hAnsi="Arial" w:cs="Arial"/>
          <w:sz w:val="24"/>
          <w:szCs w:val="24"/>
        </w:rPr>
        <w:pPrChange w:id="176" w:author="user" w:date="2020-09-08T17:42:00Z">
          <w:pPr>
            <w:pStyle w:val="ListParagraph"/>
            <w:numPr>
              <w:numId w:val="2"/>
            </w:numPr>
            <w:spacing w:after="0" w:line="240" w:lineRule="auto"/>
            <w:ind w:left="1440" w:hanging="360"/>
            <w:jc w:val="both"/>
          </w:pPr>
        </w:pPrChange>
      </w:pPr>
      <w:moveTo w:id="177" w:author="user" w:date="2020-09-08T17:41:00Z">
        <w:r>
          <w:rPr>
            <w:rFonts w:ascii="Arial" w:hAnsi="Arial" w:cs="Arial"/>
            <w:sz w:val="24"/>
            <w:szCs w:val="24"/>
          </w:rPr>
          <w:t xml:space="preserve">При обучение как се свири дадена песен, потребителите да могат да наблюдават как да свирят на няколко музикални инструмента. </w:t>
        </w:r>
      </w:moveTo>
    </w:p>
    <w:p w14:paraId="2DDD80F6" w14:textId="77777777" w:rsidR="00E25089" w:rsidRDefault="00E25089">
      <w:pPr>
        <w:pStyle w:val="ListParagraph"/>
        <w:numPr>
          <w:ilvl w:val="0"/>
          <w:numId w:val="2"/>
        </w:numPr>
        <w:spacing w:after="0" w:line="286" w:lineRule="auto"/>
        <w:jc w:val="both"/>
        <w:rPr>
          <w:moveTo w:id="178" w:author="user" w:date="2020-09-08T17:41:00Z"/>
          <w:rFonts w:ascii="Arial" w:hAnsi="Arial" w:cs="Arial"/>
          <w:sz w:val="24"/>
          <w:szCs w:val="24"/>
        </w:rPr>
        <w:pPrChange w:id="179" w:author="user" w:date="2020-09-08T17:42:00Z">
          <w:pPr>
            <w:pStyle w:val="ListParagraph"/>
            <w:numPr>
              <w:numId w:val="2"/>
            </w:numPr>
            <w:spacing w:after="0" w:line="240" w:lineRule="auto"/>
            <w:ind w:left="1440" w:hanging="360"/>
            <w:jc w:val="both"/>
          </w:pPr>
        </w:pPrChange>
      </w:pPr>
      <w:moveTo w:id="180" w:author="user" w:date="2020-09-08T17:41:00Z">
        <w:r>
          <w:rPr>
            <w:rFonts w:ascii="Arial" w:hAnsi="Arial" w:cs="Arial"/>
            <w:sz w:val="24"/>
            <w:szCs w:val="24"/>
          </w:rPr>
          <w:t>Възможността клиентите да могат да търсят песен като я изсвирят.</w:t>
        </w:r>
      </w:moveTo>
    </w:p>
    <w:p w14:paraId="25A92586" w14:textId="77777777" w:rsidR="00E25089" w:rsidRDefault="00E25089">
      <w:pPr>
        <w:pStyle w:val="ListParagraph"/>
        <w:numPr>
          <w:ilvl w:val="0"/>
          <w:numId w:val="2"/>
        </w:numPr>
        <w:spacing w:after="0" w:line="286" w:lineRule="auto"/>
        <w:jc w:val="both"/>
        <w:rPr>
          <w:moveTo w:id="181" w:author="user" w:date="2020-09-08T17:41:00Z"/>
          <w:rFonts w:ascii="Arial" w:hAnsi="Arial" w:cs="Arial"/>
          <w:sz w:val="24"/>
          <w:szCs w:val="24"/>
        </w:rPr>
        <w:pPrChange w:id="182" w:author="user" w:date="2020-09-08T17:42:00Z">
          <w:pPr>
            <w:pStyle w:val="ListParagraph"/>
            <w:numPr>
              <w:numId w:val="2"/>
            </w:numPr>
            <w:spacing w:after="0" w:line="240" w:lineRule="auto"/>
            <w:ind w:left="1440" w:hanging="360"/>
            <w:jc w:val="both"/>
          </w:pPr>
        </w:pPrChange>
      </w:pPr>
      <w:moveTo w:id="183" w:author="user" w:date="2020-09-08T17:41:00Z">
        <w:r>
          <w:rPr>
            <w:rFonts w:ascii="Arial" w:hAnsi="Arial" w:cs="Arial"/>
            <w:sz w:val="24"/>
            <w:szCs w:val="24"/>
          </w:rPr>
          <w:t>Опцията клиентите да могат да създават ноти като ги изсвирят.</w:t>
        </w:r>
      </w:moveTo>
    </w:p>
    <w:p w14:paraId="65115C72" w14:textId="77777777" w:rsidR="00E25089" w:rsidRDefault="00E25089">
      <w:pPr>
        <w:pStyle w:val="ListParagraph"/>
        <w:numPr>
          <w:ilvl w:val="0"/>
          <w:numId w:val="2"/>
        </w:numPr>
        <w:spacing w:after="0" w:line="286" w:lineRule="auto"/>
        <w:jc w:val="both"/>
        <w:rPr>
          <w:ins w:id="184" w:author="user" w:date="2020-09-08T17:51:00Z"/>
          <w:rFonts w:ascii="Arial" w:hAnsi="Arial" w:cs="Arial"/>
          <w:sz w:val="24"/>
          <w:szCs w:val="24"/>
        </w:rPr>
        <w:pPrChange w:id="185" w:author="user" w:date="2020-09-08T17:42:00Z">
          <w:pPr>
            <w:pStyle w:val="ListParagraph"/>
            <w:numPr>
              <w:numId w:val="2"/>
            </w:numPr>
            <w:spacing w:after="0" w:line="240" w:lineRule="auto"/>
            <w:ind w:left="1440" w:hanging="360"/>
            <w:jc w:val="both"/>
          </w:pPr>
        </w:pPrChange>
      </w:pPr>
      <w:moveTo w:id="186" w:author="user" w:date="2020-09-08T17:41:00Z">
        <w:r w:rsidRPr="005665D0">
          <w:rPr>
            <w:rFonts w:ascii="Arial" w:hAnsi="Arial" w:cs="Arial"/>
            <w:sz w:val="24"/>
            <w:szCs w:val="24"/>
          </w:rPr>
          <w:t>Клиент</w:t>
        </w:r>
        <w:r>
          <w:rPr>
            <w:rFonts w:ascii="Arial" w:hAnsi="Arial" w:cs="Arial"/>
            <w:sz w:val="24"/>
            <w:szCs w:val="24"/>
          </w:rPr>
          <w:t>ът да може да сваля генерираните ноти.</w:t>
        </w:r>
      </w:moveTo>
    </w:p>
    <w:p w14:paraId="1ED213FE" w14:textId="77777777" w:rsidR="00BA5620" w:rsidRDefault="00BA5620">
      <w:pPr>
        <w:spacing w:after="0" w:line="286" w:lineRule="auto"/>
        <w:ind w:left="1080"/>
        <w:jc w:val="both"/>
        <w:rPr>
          <w:ins w:id="187" w:author="user" w:date="2020-09-08T17:52:00Z"/>
          <w:rFonts w:ascii="Arial" w:hAnsi="Arial" w:cs="Arial"/>
          <w:sz w:val="24"/>
          <w:szCs w:val="24"/>
        </w:rPr>
        <w:pPrChange w:id="188" w:author="user" w:date="2020-09-08T17:52:00Z">
          <w:pPr>
            <w:pStyle w:val="ListParagraph"/>
            <w:numPr>
              <w:numId w:val="2"/>
            </w:numPr>
            <w:spacing w:after="0" w:line="240" w:lineRule="auto"/>
            <w:ind w:left="1440" w:hanging="360"/>
            <w:jc w:val="both"/>
          </w:pPr>
        </w:pPrChange>
      </w:pPr>
    </w:p>
    <w:p w14:paraId="3B32A436" w14:textId="77777777" w:rsidR="00BA5620" w:rsidRPr="00BA5620" w:rsidRDefault="00BA5620">
      <w:pPr>
        <w:spacing w:after="0" w:line="286" w:lineRule="auto"/>
        <w:jc w:val="both"/>
        <w:rPr>
          <w:ins w:id="189" w:author="user" w:date="2020-09-08T17:52:00Z"/>
          <w:rFonts w:ascii="Arial" w:hAnsi="Arial" w:cs="Arial"/>
          <w:b/>
          <w:bCs/>
          <w:sz w:val="32"/>
          <w:szCs w:val="32"/>
          <w:rPrChange w:id="190" w:author="user" w:date="2020-09-08T17:52:00Z">
            <w:rPr>
              <w:ins w:id="191" w:author="user" w:date="2020-09-08T17:52:00Z"/>
              <w:rFonts w:ascii="Arial" w:hAnsi="Arial" w:cs="Arial"/>
              <w:b/>
              <w:bCs/>
              <w:sz w:val="36"/>
              <w:szCs w:val="36"/>
            </w:rPr>
          </w:rPrChange>
        </w:rPr>
        <w:pPrChange w:id="192" w:author="user" w:date="2020-09-08T17:52:00Z">
          <w:pPr>
            <w:spacing w:after="0" w:line="240" w:lineRule="auto"/>
            <w:jc w:val="both"/>
          </w:pPr>
        </w:pPrChange>
      </w:pPr>
      <w:ins w:id="193" w:author="user" w:date="2020-09-08T17:52:00Z">
        <w:r w:rsidRPr="00BA5620">
          <w:rPr>
            <w:rFonts w:ascii="Arial" w:hAnsi="Arial" w:cs="Arial"/>
            <w:b/>
            <w:bCs/>
            <w:sz w:val="32"/>
            <w:szCs w:val="32"/>
            <w:rPrChange w:id="194" w:author="user" w:date="2020-09-08T17:52:00Z">
              <w:rPr>
                <w:rFonts w:ascii="Arial" w:hAnsi="Arial" w:cs="Arial"/>
                <w:b/>
                <w:bCs/>
                <w:sz w:val="36"/>
                <w:szCs w:val="36"/>
              </w:rPr>
            </w:rPrChange>
          </w:rPr>
          <w:t>Потребителски истории</w:t>
        </w:r>
      </w:ins>
    </w:p>
    <w:p w14:paraId="20D288E8" w14:textId="77777777" w:rsidR="00BA5620" w:rsidRDefault="00BA5620" w:rsidP="00BA5620">
      <w:pPr>
        <w:spacing w:after="0" w:line="240" w:lineRule="auto"/>
        <w:jc w:val="both"/>
        <w:rPr>
          <w:ins w:id="195" w:author="user" w:date="2020-09-08T17:52:00Z"/>
          <w:rFonts w:ascii="Arial" w:hAnsi="Arial" w:cs="Arial"/>
          <w:sz w:val="24"/>
          <w:szCs w:val="24"/>
        </w:rPr>
      </w:pPr>
    </w:p>
    <w:tbl>
      <w:tblPr>
        <w:tblStyle w:val="TableGrid"/>
        <w:tblW w:w="0" w:type="auto"/>
        <w:tblLook w:val="04A0" w:firstRow="1" w:lastRow="0" w:firstColumn="1" w:lastColumn="0" w:noHBand="0" w:noVBand="1"/>
      </w:tblPr>
      <w:tblGrid>
        <w:gridCol w:w="2337"/>
        <w:gridCol w:w="2337"/>
        <w:gridCol w:w="2338"/>
        <w:gridCol w:w="2338"/>
      </w:tblGrid>
      <w:tr w:rsidR="00BA5620" w14:paraId="47297404" w14:textId="77777777" w:rsidTr="009409B4">
        <w:trPr>
          <w:ins w:id="196" w:author="user" w:date="2020-09-08T17:52:00Z"/>
        </w:trPr>
        <w:tc>
          <w:tcPr>
            <w:tcW w:w="2337" w:type="dxa"/>
          </w:tcPr>
          <w:p w14:paraId="47DAE53A" w14:textId="77777777" w:rsidR="00BA5620" w:rsidRPr="00971B32" w:rsidRDefault="00BA5620" w:rsidP="009409B4">
            <w:pPr>
              <w:jc w:val="both"/>
              <w:rPr>
                <w:ins w:id="197" w:author="user" w:date="2020-09-08T17:52:00Z"/>
                <w:rFonts w:ascii="Arial" w:hAnsi="Arial" w:cs="Arial"/>
                <w:sz w:val="24"/>
                <w:szCs w:val="24"/>
              </w:rPr>
            </w:pPr>
            <w:ins w:id="198" w:author="user" w:date="2020-09-08T17:52:00Z">
              <w:r>
                <w:rPr>
                  <w:rFonts w:ascii="Arial" w:hAnsi="Arial" w:cs="Arial"/>
                  <w:sz w:val="24"/>
                  <w:szCs w:val="24"/>
                </w:rPr>
                <w:t>номер</w:t>
              </w:r>
            </w:ins>
          </w:p>
        </w:tc>
        <w:tc>
          <w:tcPr>
            <w:tcW w:w="2337" w:type="dxa"/>
          </w:tcPr>
          <w:p w14:paraId="3398BDB5" w14:textId="77777777" w:rsidR="00BA5620" w:rsidRDefault="00BA5620" w:rsidP="009409B4">
            <w:pPr>
              <w:jc w:val="both"/>
              <w:rPr>
                <w:ins w:id="199" w:author="user" w:date="2020-09-08T17:52:00Z"/>
                <w:rFonts w:ascii="Arial" w:hAnsi="Arial" w:cs="Arial"/>
                <w:sz w:val="24"/>
                <w:szCs w:val="24"/>
              </w:rPr>
            </w:pPr>
            <w:ins w:id="200" w:author="user" w:date="2020-09-08T17:52:00Z">
              <w:r>
                <w:rPr>
                  <w:rFonts w:ascii="Arial" w:hAnsi="Arial" w:cs="Arial"/>
                  <w:sz w:val="24"/>
                  <w:szCs w:val="24"/>
                </w:rPr>
                <w:t>като</w:t>
              </w:r>
            </w:ins>
          </w:p>
        </w:tc>
        <w:tc>
          <w:tcPr>
            <w:tcW w:w="2338" w:type="dxa"/>
          </w:tcPr>
          <w:p w14:paraId="05B2A837" w14:textId="77777777" w:rsidR="00BA5620" w:rsidRDefault="00BA5620" w:rsidP="009409B4">
            <w:pPr>
              <w:jc w:val="both"/>
              <w:rPr>
                <w:ins w:id="201" w:author="user" w:date="2020-09-08T17:52:00Z"/>
                <w:rFonts w:ascii="Arial" w:hAnsi="Arial" w:cs="Arial"/>
                <w:sz w:val="24"/>
                <w:szCs w:val="24"/>
              </w:rPr>
            </w:pPr>
            <w:ins w:id="202" w:author="user" w:date="2020-09-08T17:52:00Z">
              <w:r>
                <w:rPr>
                  <w:rFonts w:ascii="Arial" w:hAnsi="Arial" w:cs="Arial"/>
                  <w:sz w:val="24"/>
                  <w:szCs w:val="24"/>
                </w:rPr>
                <w:t>искам да</w:t>
              </w:r>
            </w:ins>
          </w:p>
        </w:tc>
        <w:tc>
          <w:tcPr>
            <w:tcW w:w="2338" w:type="dxa"/>
          </w:tcPr>
          <w:p w14:paraId="31EC0931" w14:textId="77777777" w:rsidR="00BA5620" w:rsidRDefault="00BA5620" w:rsidP="009409B4">
            <w:pPr>
              <w:jc w:val="both"/>
              <w:rPr>
                <w:ins w:id="203" w:author="user" w:date="2020-09-08T17:52:00Z"/>
                <w:rFonts w:ascii="Arial" w:hAnsi="Arial" w:cs="Arial"/>
                <w:sz w:val="24"/>
                <w:szCs w:val="24"/>
              </w:rPr>
            </w:pPr>
            <w:ins w:id="204" w:author="user" w:date="2020-09-08T17:52:00Z">
              <w:r>
                <w:rPr>
                  <w:rFonts w:ascii="Arial" w:hAnsi="Arial" w:cs="Arial"/>
                  <w:sz w:val="24"/>
                  <w:szCs w:val="24"/>
                </w:rPr>
                <w:t>за да</w:t>
              </w:r>
            </w:ins>
          </w:p>
        </w:tc>
      </w:tr>
      <w:tr w:rsidR="00BA5620" w14:paraId="135EF4FB" w14:textId="77777777" w:rsidTr="009409B4">
        <w:trPr>
          <w:ins w:id="205" w:author="user" w:date="2020-09-08T17:52:00Z"/>
        </w:trPr>
        <w:tc>
          <w:tcPr>
            <w:tcW w:w="2337" w:type="dxa"/>
          </w:tcPr>
          <w:p w14:paraId="1C54A7C7" w14:textId="77777777" w:rsidR="00BA5620" w:rsidRDefault="00BA5620" w:rsidP="009409B4">
            <w:pPr>
              <w:jc w:val="both"/>
              <w:rPr>
                <w:ins w:id="206" w:author="user" w:date="2020-09-08T17:52:00Z"/>
                <w:rFonts w:ascii="Arial" w:hAnsi="Arial" w:cs="Arial"/>
                <w:sz w:val="24"/>
                <w:szCs w:val="24"/>
              </w:rPr>
            </w:pPr>
            <w:ins w:id="207" w:author="user" w:date="2020-09-08T17:52:00Z">
              <w:r>
                <w:rPr>
                  <w:rFonts w:ascii="Arial" w:hAnsi="Arial" w:cs="Arial"/>
                  <w:sz w:val="24"/>
                  <w:szCs w:val="24"/>
                </w:rPr>
                <w:t>1</w:t>
              </w:r>
            </w:ins>
          </w:p>
        </w:tc>
        <w:tc>
          <w:tcPr>
            <w:tcW w:w="2337" w:type="dxa"/>
          </w:tcPr>
          <w:p w14:paraId="76B54D77" w14:textId="77777777" w:rsidR="00BA5620" w:rsidRDefault="00BA5620" w:rsidP="009409B4">
            <w:pPr>
              <w:jc w:val="both"/>
              <w:rPr>
                <w:ins w:id="208" w:author="user" w:date="2020-09-08T17:52:00Z"/>
                <w:rFonts w:ascii="Arial" w:hAnsi="Arial" w:cs="Arial"/>
                <w:sz w:val="24"/>
                <w:szCs w:val="24"/>
              </w:rPr>
            </w:pPr>
            <w:ins w:id="209" w:author="user" w:date="2020-09-08T17:52:00Z">
              <w:r>
                <w:rPr>
                  <w:rFonts w:ascii="Arial" w:hAnsi="Arial" w:cs="Arial"/>
                  <w:sz w:val="24"/>
                  <w:szCs w:val="24"/>
                </w:rPr>
                <w:t>потребител</w:t>
              </w:r>
            </w:ins>
          </w:p>
        </w:tc>
        <w:tc>
          <w:tcPr>
            <w:tcW w:w="2338" w:type="dxa"/>
          </w:tcPr>
          <w:p w14:paraId="2469B5B5" w14:textId="77777777" w:rsidR="00BA5620" w:rsidRPr="00971B32" w:rsidRDefault="00BA5620" w:rsidP="009409B4">
            <w:pPr>
              <w:jc w:val="both"/>
              <w:rPr>
                <w:ins w:id="210" w:author="user" w:date="2020-09-08T17:52:00Z"/>
                <w:rFonts w:ascii="Arial" w:hAnsi="Arial" w:cs="Arial"/>
                <w:sz w:val="24"/>
                <w:szCs w:val="24"/>
              </w:rPr>
            </w:pPr>
            <w:ins w:id="211" w:author="user" w:date="2020-09-08T17:52:00Z">
              <w:r>
                <w:rPr>
                  <w:rFonts w:ascii="Arial" w:hAnsi="Arial" w:cs="Arial"/>
                  <w:sz w:val="24"/>
                  <w:szCs w:val="24"/>
                </w:rPr>
                <w:t>Да ми се показва как да изсвиря песен по избор</w:t>
              </w:r>
            </w:ins>
          </w:p>
        </w:tc>
        <w:tc>
          <w:tcPr>
            <w:tcW w:w="2338" w:type="dxa"/>
          </w:tcPr>
          <w:p w14:paraId="066CB4C1" w14:textId="77777777" w:rsidR="00BA5620" w:rsidRDefault="00BA5620" w:rsidP="009409B4">
            <w:pPr>
              <w:jc w:val="both"/>
              <w:rPr>
                <w:ins w:id="212" w:author="user" w:date="2020-09-08T17:52:00Z"/>
                <w:rFonts w:ascii="Arial" w:hAnsi="Arial" w:cs="Arial"/>
                <w:sz w:val="24"/>
                <w:szCs w:val="24"/>
              </w:rPr>
            </w:pPr>
            <w:ins w:id="213" w:author="user" w:date="2020-09-08T17:52:00Z">
              <w:r>
                <w:rPr>
                  <w:rFonts w:ascii="Arial" w:hAnsi="Arial" w:cs="Arial"/>
                  <w:sz w:val="24"/>
                  <w:szCs w:val="24"/>
                </w:rPr>
                <w:t>Мога да я науча</w:t>
              </w:r>
            </w:ins>
          </w:p>
        </w:tc>
      </w:tr>
      <w:tr w:rsidR="00BA5620" w14:paraId="34B2350B" w14:textId="77777777" w:rsidTr="009409B4">
        <w:trPr>
          <w:ins w:id="214" w:author="user" w:date="2020-09-08T17:52:00Z"/>
        </w:trPr>
        <w:tc>
          <w:tcPr>
            <w:tcW w:w="2337" w:type="dxa"/>
          </w:tcPr>
          <w:p w14:paraId="3CE902BF" w14:textId="77777777" w:rsidR="00BA5620" w:rsidRDefault="00BA5620" w:rsidP="009409B4">
            <w:pPr>
              <w:jc w:val="both"/>
              <w:rPr>
                <w:ins w:id="215" w:author="user" w:date="2020-09-08T17:52:00Z"/>
                <w:rFonts w:ascii="Arial" w:hAnsi="Arial" w:cs="Arial"/>
                <w:sz w:val="24"/>
                <w:szCs w:val="24"/>
              </w:rPr>
            </w:pPr>
            <w:ins w:id="216" w:author="user" w:date="2020-09-08T17:52:00Z">
              <w:r>
                <w:rPr>
                  <w:rFonts w:ascii="Arial" w:hAnsi="Arial" w:cs="Arial"/>
                  <w:sz w:val="24"/>
                  <w:szCs w:val="24"/>
                </w:rPr>
                <w:t>2</w:t>
              </w:r>
            </w:ins>
          </w:p>
        </w:tc>
        <w:tc>
          <w:tcPr>
            <w:tcW w:w="2337" w:type="dxa"/>
          </w:tcPr>
          <w:p w14:paraId="521B30C1" w14:textId="77777777" w:rsidR="00BA5620" w:rsidRDefault="00BA5620" w:rsidP="009409B4">
            <w:pPr>
              <w:jc w:val="both"/>
              <w:rPr>
                <w:ins w:id="217" w:author="user" w:date="2020-09-08T17:52:00Z"/>
                <w:rFonts w:ascii="Arial" w:hAnsi="Arial" w:cs="Arial"/>
                <w:sz w:val="24"/>
                <w:szCs w:val="24"/>
              </w:rPr>
            </w:pPr>
            <w:ins w:id="218" w:author="user" w:date="2020-09-08T17:52:00Z">
              <w:r>
                <w:rPr>
                  <w:rFonts w:ascii="Arial" w:hAnsi="Arial" w:cs="Arial"/>
                  <w:sz w:val="24"/>
                  <w:szCs w:val="24"/>
                </w:rPr>
                <w:t>потребител</w:t>
              </w:r>
            </w:ins>
          </w:p>
        </w:tc>
        <w:tc>
          <w:tcPr>
            <w:tcW w:w="2338" w:type="dxa"/>
          </w:tcPr>
          <w:p w14:paraId="782A2E02" w14:textId="77777777" w:rsidR="00BA5620" w:rsidRDefault="00BA5620" w:rsidP="009409B4">
            <w:pPr>
              <w:jc w:val="both"/>
              <w:rPr>
                <w:ins w:id="219" w:author="user" w:date="2020-09-08T17:52:00Z"/>
                <w:rFonts w:ascii="Arial" w:hAnsi="Arial" w:cs="Arial"/>
                <w:sz w:val="24"/>
                <w:szCs w:val="24"/>
              </w:rPr>
            </w:pPr>
            <w:ins w:id="220" w:author="user" w:date="2020-09-08T17:52:00Z">
              <w:r>
                <w:rPr>
                  <w:rFonts w:ascii="Arial" w:hAnsi="Arial" w:cs="Arial"/>
                  <w:sz w:val="24"/>
                  <w:szCs w:val="24"/>
                </w:rPr>
                <w:t>Да свиря някаква песен като цъкна търсачката</w:t>
              </w:r>
            </w:ins>
          </w:p>
        </w:tc>
        <w:tc>
          <w:tcPr>
            <w:tcW w:w="2338" w:type="dxa"/>
          </w:tcPr>
          <w:p w14:paraId="0533F106" w14:textId="77777777" w:rsidR="00BA5620" w:rsidRDefault="00BA5620" w:rsidP="009409B4">
            <w:pPr>
              <w:jc w:val="both"/>
              <w:rPr>
                <w:ins w:id="221" w:author="user" w:date="2020-09-08T17:52:00Z"/>
                <w:rFonts w:ascii="Arial" w:hAnsi="Arial" w:cs="Arial"/>
                <w:sz w:val="24"/>
                <w:szCs w:val="24"/>
              </w:rPr>
            </w:pPr>
            <w:ins w:id="222" w:author="user" w:date="2020-09-08T17:52:00Z">
              <w:r>
                <w:rPr>
                  <w:rFonts w:ascii="Arial" w:hAnsi="Arial" w:cs="Arial"/>
                  <w:sz w:val="24"/>
                  <w:szCs w:val="24"/>
                </w:rPr>
                <w:t>Мога да разбера как се казва песента, която свиря, кой е нейния композитор и как изглежда.</w:t>
              </w:r>
            </w:ins>
          </w:p>
        </w:tc>
      </w:tr>
      <w:tr w:rsidR="00BA5620" w14:paraId="358F4C93" w14:textId="77777777" w:rsidTr="009409B4">
        <w:trPr>
          <w:ins w:id="223" w:author="user" w:date="2020-09-08T17:52:00Z"/>
        </w:trPr>
        <w:tc>
          <w:tcPr>
            <w:tcW w:w="2337" w:type="dxa"/>
          </w:tcPr>
          <w:p w14:paraId="33A9B3E0" w14:textId="77777777" w:rsidR="00BA5620" w:rsidRDefault="00BA5620" w:rsidP="009409B4">
            <w:pPr>
              <w:jc w:val="both"/>
              <w:rPr>
                <w:ins w:id="224" w:author="user" w:date="2020-09-08T17:52:00Z"/>
                <w:rFonts w:ascii="Arial" w:hAnsi="Arial" w:cs="Arial"/>
                <w:sz w:val="24"/>
                <w:szCs w:val="24"/>
              </w:rPr>
            </w:pPr>
            <w:ins w:id="225" w:author="user" w:date="2020-09-08T17:52:00Z">
              <w:r>
                <w:rPr>
                  <w:rFonts w:ascii="Arial" w:hAnsi="Arial" w:cs="Arial"/>
                  <w:sz w:val="24"/>
                  <w:szCs w:val="24"/>
                </w:rPr>
                <w:t>3</w:t>
              </w:r>
            </w:ins>
          </w:p>
        </w:tc>
        <w:tc>
          <w:tcPr>
            <w:tcW w:w="2337" w:type="dxa"/>
          </w:tcPr>
          <w:p w14:paraId="106659CA" w14:textId="77777777" w:rsidR="00BA5620" w:rsidRDefault="00BA5620" w:rsidP="009409B4">
            <w:pPr>
              <w:jc w:val="both"/>
              <w:rPr>
                <w:ins w:id="226" w:author="user" w:date="2020-09-08T17:52:00Z"/>
                <w:rFonts w:ascii="Arial" w:hAnsi="Arial" w:cs="Arial"/>
                <w:sz w:val="24"/>
                <w:szCs w:val="24"/>
              </w:rPr>
            </w:pPr>
            <w:ins w:id="227" w:author="user" w:date="2020-09-08T17:52:00Z">
              <w:r>
                <w:rPr>
                  <w:rFonts w:ascii="Arial" w:hAnsi="Arial" w:cs="Arial"/>
                  <w:sz w:val="24"/>
                  <w:szCs w:val="24"/>
                </w:rPr>
                <w:t>потребител</w:t>
              </w:r>
            </w:ins>
          </w:p>
        </w:tc>
        <w:tc>
          <w:tcPr>
            <w:tcW w:w="2338" w:type="dxa"/>
          </w:tcPr>
          <w:p w14:paraId="418F63D0" w14:textId="77777777" w:rsidR="00BA5620" w:rsidRDefault="00BA5620" w:rsidP="009409B4">
            <w:pPr>
              <w:jc w:val="both"/>
              <w:rPr>
                <w:ins w:id="228" w:author="user" w:date="2020-09-08T17:52:00Z"/>
                <w:rFonts w:ascii="Arial" w:hAnsi="Arial" w:cs="Arial"/>
                <w:sz w:val="24"/>
                <w:szCs w:val="24"/>
              </w:rPr>
            </w:pPr>
            <w:ins w:id="229" w:author="user" w:date="2020-09-08T17:52:00Z">
              <w:r>
                <w:rPr>
                  <w:rFonts w:ascii="Arial" w:hAnsi="Arial" w:cs="Arial"/>
                  <w:sz w:val="24"/>
                  <w:szCs w:val="24"/>
                </w:rPr>
                <w:t>Да мога да създавам ноти като свиря</w:t>
              </w:r>
            </w:ins>
          </w:p>
        </w:tc>
        <w:tc>
          <w:tcPr>
            <w:tcW w:w="2338" w:type="dxa"/>
          </w:tcPr>
          <w:p w14:paraId="34F4FCB4" w14:textId="77777777" w:rsidR="00BA5620" w:rsidRDefault="00BA5620" w:rsidP="009409B4">
            <w:pPr>
              <w:jc w:val="both"/>
              <w:rPr>
                <w:ins w:id="230" w:author="user" w:date="2020-09-08T17:52:00Z"/>
                <w:rFonts w:ascii="Arial" w:hAnsi="Arial" w:cs="Arial"/>
                <w:sz w:val="24"/>
                <w:szCs w:val="24"/>
              </w:rPr>
            </w:pPr>
            <w:ins w:id="231" w:author="user" w:date="2020-09-08T17:52:00Z">
              <w:r>
                <w:rPr>
                  <w:rFonts w:ascii="Arial" w:hAnsi="Arial" w:cs="Arial"/>
                  <w:sz w:val="24"/>
                  <w:szCs w:val="24"/>
                </w:rPr>
                <w:t>За да се науча кои тонове на кои ноти отговарят.</w:t>
              </w:r>
            </w:ins>
          </w:p>
        </w:tc>
      </w:tr>
      <w:tr w:rsidR="00BA5620" w14:paraId="06A95F13" w14:textId="77777777" w:rsidTr="009409B4">
        <w:trPr>
          <w:ins w:id="232" w:author="user" w:date="2020-09-08T17:52:00Z"/>
        </w:trPr>
        <w:tc>
          <w:tcPr>
            <w:tcW w:w="2337" w:type="dxa"/>
          </w:tcPr>
          <w:p w14:paraId="55796C4E" w14:textId="77777777" w:rsidR="00BA5620" w:rsidRDefault="00BA5620" w:rsidP="009409B4">
            <w:pPr>
              <w:jc w:val="both"/>
              <w:rPr>
                <w:ins w:id="233" w:author="user" w:date="2020-09-08T17:52:00Z"/>
                <w:rFonts w:ascii="Arial" w:hAnsi="Arial" w:cs="Arial"/>
                <w:sz w:val="24"/>
                <w:szCs w:val="24"/>
              </w:rPr>
            </w:pPr>
            <w:ins w:id="234" w:author="user" w:date="2020-09-08T17:52:00Z">
              <w:r>
                <w:rPr>
                  <w:rFonts w:ascii="Arial" w:hAnsi="Arial" w:cs="Arial"/>
                  <w:sz w:val="24"/>
                  <w:szCs w:val="24"/>
                </w:rPr>
                <w:t>4</w:t>
              </w:r>
            </w:ins>
          </w:p>
        </w:tc>
        <w:tc>
          <w:tcPr>
            <w:tcW w:w="2337" w:type="dxa"/>
          </w:tcPr>
          <w:p w14:paraId="2E3CE26D" w14:textId="77777777" w:rsidR="00BA5620" w:rsidRDefault="00BA5620" w:rsidP="009409B4">
            <w:pPr>
              <w:jc w:val="both"/>
              <w:rPr>
                <w:ins w:id="235" w:author="user" w:date="2020-09-08T17:52:00Z"/>
                <w:rFonts w:ascii="Arial" w:hAnsi="Arial" w:cs="Arial"/>
                <w:sz w:val="24"/>
                <w:szCs w:val="24"/>
              </w:rPr>
            </w:pPr>
            <w:ins w:id="236" w:author="user" w:date="2020-09-08T17:52:00Z">
              <w:r>
                <w:rPr>
                  <w:rFonts w:ascii="Arial" w:hAnsi="Arial" w:cs="Arial"/>
                  <w:sz w:val="24"/>
                  <w:szCs w:val="24"/>
                </w:rPr>
                <w:t xml:space="preserve">Потребител </w:t>
              </w:r>
            </w:ins>
          </w:p>
        </w:tc>
        <w:tc>
          <w:tcPr>
            <w:tcW w:w="2338" w:type="dxa"/>
          </w:tcPr>
          <w:p w14:paraId="70C72D43" w14:textId="77777777" w:rsidR="00BA5620" w:rsidRDefault="00BA5620" w:rsidP="009409B4">
            <w:pPr>
              <w:jc w:val="both"/>
              <w:rPr>
                <w:ins w:id="237" w:author="user" w:date="2020-09-08T17:52:00Z"/>
                <w:rFonts w:ascii="Arial" w:hAnsi="Arial" w:cs="Arial"/>
                <w:sz w:val="24"/>
                <w:szCs w:val="24"/>
              </w:rPr>
            </w:pPr>
            <w:ins w:id="238" w:author="user" w:date="2020-09-08T17:52:00Z">
              <w:r>
                <w:rPr>
                  <w:rFonts w:ascii="Arial" w:hAnsi="Arial" w:cs="Arial"/>
                  <w:sz w:val="24"/>
                  <w:szCs w:val="24"/>
                </w:rPr>
                <w:t>Да има опцията за сваляне на генерираните ноти</w:t>
              </w:r>
            </w:ins>
          </w:p>
        </w:tc>
        <w:tc>
          <w:tcPr>
            <w:tcW w:w="2338" w:type="dxa"/>
          </w:tcPr>
          <w:p w14:paraId="24204FFD" w14:textId="77777777" w:rsidR="00BA5620" w:rsidRDefault="00BA5620" w:rsidP="009409B4">
            <w:pPr>
              <w:jc w:val="both"/>
              <w:rPr>
                <w:ins w:id="239" w:author="user" w:date="2020-09-08T17:52:00Z"/>
                <w:rFonts w:ascii="Arial" w:hAnsi="Arial" w:cs="Arial"/>
                <w:sz w:val="24"/>
                <w:szCs w:val="24"/>
              </w:rPr>
            </w:pPr>
            <w:ins w:id="240" w:author="user" w:date="2020-09-08T17:52:00Z">
              <w:r>
                <w:rPr>
                  <w:rFonts w:ascii="Arial" w:hAnsi="Arial" w:cs="Arial"/>
                  <w:sz w:val="24"/>
                  <w:szCs w:val="24"/>
                </w:rPr>
                <w:t>За да мога да си ги запаметя и да ги споделям със своите приятели.</w:t>
              </w:r>
            </w:ins>
          </w:p>
        </w:tc>
      </w:tr>
      <w:tr w:rsidR="00BA5620" w14:paraId="13B94E53" w14:textId="77777777" w:rsidTr="009409B4">
        <w:trPr>
          <w:ins w:id="241" w:author="user" w:date="2020-09-08T17:52:00Z"/>
        </w:trPr>
        <w:tc>
          <w:tcPr>
            <w:tcW w:w="2337" w:type="dxa"/>
          </w:tcPr>
          <w:p w14:paraId="2AB11E4A" w14:textId="77777777" w:rsidR="00BA5620" w:rsidRDefault="00BA5620" w:rsidP="009409B4">
            <w:pPr>
              <w:jc w:val="both"/>
              <w:rPr>
                <w:ins w:id="242" w:author="user" w:date="2020-09-08T17:52:00Z"/>
                <w:rFonts w:ascii="Arial" w:hAnsi="Arial" w:cs="Arial"/>
                <w:sz w:val="24"/>
                <w:szCs w:val="24"/>
              </w:rPr>
            </w:pPr>
            <w:ins w:id="243" w:author="user" w:date="2020-09-08T17:52:00Z">
              <w:r>
                <w:rPr>
                  <w:rFonts w:ascii="Arial" w:hAnsi="Arial" w:cs="Arial"/>
                  <w:sz w:val="24"/>
                  <w:szCs w:val="24"/>
                </w:rPr>
                <w:t>5</w:t>
              </w:r>
            </w:ins>
          </w:p>
        </w:tc>
        <w:tc>
          <w:tcPr>
            <w:tcW w:w="2337" w:type="dxa"/>
          </w:tcPr>
          <w:p w14:paraId="67E3D42C" w14:textId="77777777" w:rsidR="00BA5620" w:rsidRDefault="00BA5620" w:rsidP="009409B4">
            <w:pPr>
              <w:jc w:val="both"/>
              <w:rPr>
                <w:ins w:id="244" w:author="user" w:date="2020-09-08T17:52:00Z"/>
                <w:rFonts w:ascii="Arial" w:hAnsi="Arial" w:cs="Arial"/>
                <w:sz w:val="24"/>
                <w:szCs w:val="24"/>
              </w:rPr>
            </w:pPr>
            <w:ins w:id="245" w:author="user" w:date="2020-09-08T17:52:00Z">
              <w:r>
                <w:rPr>
                  <w:rFonts w:ascii="Arial" w:hAnsi="Arial" w:cs="Arial"/>
                  <w:sz w:val="24"/>
                  <w:szCs w:val="24"/>
                </w:rPr>
                <w:t>потребител</w:t>
              </w:r>
            </w:ins>
          </w:p>
        </w:tc>
        <w:tc>
          <w:tcPr>
            <w:tcW w:w="2338" w:type="dxa"/>
          </w:tcPr>
          <w:p w14:paraId="2A4F8D47" w14:textId="77777777" w:rsidR="00BA5620" w:rsidRDefault="00BA5620" w:rsidP="009409B4">
            <w:pPr>
              <w:jc w:val="both"/>
              <w:rPr>
                <w:ins w:id="246" w:author="user" w:date="2020-09-08T17:52:00Z"/>
                <w:rFonts w:ascii="Arial" w:hAnsi="Arial" w:cs="Arial"/>
                <w:sz w:val="24"/>
                <w:szCs w:val="24"/>
              </w:rPr>
            </w:pPr>
            <w:ins w:id="247" w:author="user" w:date="2020-09-08T17:52:00Z">
              <w:r>
                <w:rPr>
                  <w:rFonts w:ascii="Arial" w:hAnsi="Arial" w:cs="Arial"/>
                  <w:sz w:val="24"/>
                  <w:szCs w:val="24"/>
                </w:rPr>
                <w:t>Получава наличните песни</w:t>
              </w:r>
            </w:ins>
          </w:p>
        </w:tc>
        <w:tc>
          <w:tcPr>
            <w:tcW w:w="2338" w:type="dxa"/>
          </w:tcPr>
          <w:p w14:paraId="48EBA8D8" w14:textId="77777777" w:rsidR="00BA5620" w:rsidRPr="004D350F" w:rsidRDefault="00BA5620" w:rsidP="009409B4">
            <w:pPr>
              <w:jc w:val="both"/>
              <w:rPr>
                <w:ins w:id="248" w:author="user" w:date="2020-09-08T17:52:00Z"/>
                <w:rFonts w:ascii="Arial" w:hAnsi="Arial" w:cs="Arial"/>
                <w:sz w:val="24"/>
                <w:szCs w:val="24"/>
                <w:lang w:val="ru-RU"/>
              </w:rPr>
            </w:pPr>
            <w:ins w:id="249" w:author="user" w:date="2020-09-08T17:52:00Z">
              <w:r>
                <w:rPr>
                  <w:rFonts w:ascii="Arial" w:hAnsi="Arial" w:cs="Arial"/>
                  <w:sz w:val="24"/>
                  <w:szCs w:val="24"/>
                </w:rPr>
                <w:t>За да мога да избирам коя искам да науча.</w:t>
              </w:r>
            </w:ins>
          </w:p>
        </w:tc>
      </w:tr>
    </w:tbl>
    <w:p w14:paraId="46FE7030" w14:textId="77777777" w:rsidR="00BA5620" w:rsidRDefault="00BA5620" w:rsidP="00BA5620">
      <w:pPr>
        <w:spacing w:after="0" w:line="240" w:lineRule="auto"/>
        <w:jc w:val="both"/>
        <w:rPr>
          <w:ins w:id="250" w:author="user" w:date="2020-09-08T17:52:00Z"/>
          <w:rFonts w:ascii="Arial" w:hAnsi="Arial" w:cs="Arial"/>
          <w:sz w:val="24"/>
          <w:szCs w:val="24"/>
        </w:rPr>
      </w:pPr>
    </w:p>
    <w:p w14:paraId="2A22B775" w14:textId="77777777" w:rsidR="00BA5620" w:rsidRPr="00C16C54" w:rsidRDefault="00BA5620" w:rsidP="00BA5620">
      <w:pPr>
        <w:spacing w:after="0" w:line="240" w:lineRule="auto"/>
        <w:jc w:val="both"/>
        <w:rPr>
          <w:ins w:id="251" w:author="user" w:date="2020-09-08T17:52:00Z"/>
          <w:rFonts w:ascii="Arial" w:hAnsi="Arial" w:cs="Arial"/>
          <w:sz w:val="24"/>
          <w:szCs w:val="24"/>
        </w:rPr>
      </w:pPr>
      <w:ins w:id="252" w:author="user" w:date="2020-09-08T17:52:00Z">
        <w:r>
          <w:rPr>
            <w:rFonts w:ascii="Arial" w:hAnsi="Arial" w:cs="Arial"/>
            <w:sz w:val="24"/>
            <w:szCs w:val="24"/>
          </w:rPr>
          <w:t xml:space="preserve">Фигура </w:t>
        </w:r>
        <w:r w:rsidRPr="00C16C54">
          <w:rPr>
            <w:rFonts w:ascii="Arial" w:hAnsi="Arial" w:cs="Arial"/>
            <w:sz w:val="24"/>
            <w:szCs w:val="24"/>
            <w:highlight w:val="green"/>
          </w:rPr>
          <w:t>М</w:t>
        </w:r>
        <w:r>
          <w:rPr>
            <w:rFonts w:ascii="Arial" w:hAnsi="Arial" w:cs="Arial"/>
            <w:sz w:val="24"/>
            <w:szCs w:val="24"/>
          </w:rPr>
          <w:t>. Таблица с потребителските истории.</w:t>
        </w:r>
      </w:ins>
    </w:p>
    <w:p w14:paraId="10E4CB10" w14:textId="77777777" w:rsidR="00BA5620" w:rsidRDefault="00BA5620" w:rsidP="00BA5620">
      <w:pPr>
        <w:spacing w:after="0" w:line="240" w:lineRule="auto"/>
        <w:jc w:val="both"/>
        <w:rPr>
          <w:ins w:id="253" w:author="user" w:date="2020-09-08T17:52:00Z"/>
          <w:rFonts w:ascii="Arial" w:hAnsi="Arial" w:cs="Arial"/>
          <w:sz w:val="24"/>
          <w:szCs w:val="24"/>
        </w:rPr>
      </w:pPr>
    </w:p>
    <w:p w14:paraId="58C2909C" w14:textId="61CF39A6" w:rsidR="00BA5620" w:rsidDel="00D03F55" w:rsidRDefault="00BA5620">
      <w:pPr>
        <w:spacing w:after="0" w:line="286" w:lineRule="auto"/>
        <w:jc w:val="both"/>
        <w:rPr>
          <w:del w:id="254" w:author="Valentin Aleksandrov" w:date="2020-09-09T09:17:00Z"/>
          <w:rFonts w:ascii="Arial" w:hAnsi="Arial" w:cs="Arial"/>
          <w:sz w:val="24"/>
          <w:szCs w:val="24"/>
        </w:rPr>
      </w:pPr>
    </w:p>
    <w:p w14:paraId="65E377D5" w14:textId="6279211C" w:rsidR="00D03F55" w:rsidRDefault="00D03F55">
      <w:pPr>
        <w:spacing w:after="0" w:line="286" w:lineRule="auto"/>
        <w:ind w:left="1080"/>
        <w:jc w:val="both"/>
        <w:rPr>
          <w:ins w:id="255" w:author="Valentin Aleksandrov" w:date="2020-09-09T09:17:00Z"/>
          <w:rFonts w:ascii="Arial" w:hAnsi="Arial" w:cs="Arial"/>
          <w:sz w:val="24"/>
          <w:szCs w:val="24"/>
        </w:rPr>
      </w:pPr>
    </w:p>
    <w:p w14:paraId="5BF81D3D" w14:textId="5886A6D8" w:rsidR="00D03F55" w:rsidRDefault="00D03F55">
      <w:pPr>
        <w:spacing w:after="0" w:line="286" w:lineRule="auto"/>
        <w:ind w:left="1080"/>
        <w:jc w:val="both"/>
        <w:rPr>
          <w:ins w:id="256" w:author="Valentin Aleksandrov" w:date="2020-09-09T09:17:00Z"/>
          <w:rFonts w:ascii="Arial" w:hAnsi="Arial" w:cs="Arial"/>
          <w:sz w:val="24"/>
          <w:szCs w:val="24"/>
        </w:rPr>
      </w:pPr>
    </w:p>
    <w:p w14:paraId="40BB85B5" w14:textId="75055767" w:rsidR="00D03F55" w:rsidRDefault="00D03F55">
      <w:pPr>
        <w:spacing w:after="0" w:line="286" w:lineRule="auto"/>
        <w:ind w:left="1080"/>
        <w:jc w:val="both"/>
        <w:rPr>
          <w:ins w:id="257" w:author="Valentin Aleksandrov" w:date="2020-09-09T09:17:00Z"/>
          <w:rFonts w:ascii="Arial" w:hAnsi="Arial" w:cs="Arial"/>
          <w:sz w:val="24"/>
          <w:szCs w:val="24"/>
        </w:rPr>
      </w:pPr>
    </w:p>
    <w:p w14:paraId="68F704C6" w14:textId="677F1198" w:rsidR="00D03F55" w:rsidRDefault="00D03F55">
      <w:pPr>
        <w:spacing w:after="0" w:line="286" w:lineRule="auto"/>
        <w:ind w:left="1080"/>
        <w:jc w:val="both"/>
        <w:rPr>
          <w:ins w:id="258" w:author="Valentin Aleksandrov" w:date="2020-09-09T09:17:00Z"/>
          <w:rFonts w:ascii="Arial" w:hAnsi="Arial" w:cs="Arial"/>
          <w:sz w:val="24"/>
          <w:szCs w:val="24"/>
        </w:rPr>
      </w:pPr>
    </w:p>
    <w:p w14:paraId="10D2E31E" w14:textId="77777777" w:rsidR="00D03F55" w:rsidRPr="00BA5620" w:rsidRDefault="00D03F55">
      <w:pPr>
        <w:spacing w:after="0" w:line="286" w:lineRule="auto"/>
        <w:ind w:left="1080"/>
        <w:jc w:val="both"/>
        <w:rPr>
          <w:ins w:id="259" w:author="Valentin Aleksandrov" w:date="2020-09-09T09:17:00Z"/>
          <w:moveTo w:id="260" w:author="user" w:date="2020-09-08T17:41:00Z"/>
          <w:rFonts w:ascii="Arial" w:hAnsi="Arial" w:cs="Arial"/>
          <w:sz w:val="24"/>
          <w:szCs w:val="24"/>
          <w:rPrChange w:id="261" w:author="user" w:date="2020-09-08T17:52:00Z">
            <w:rPr>
              <w:ins w:id="262" w:author="Valentin Aleksandrov" w:date="2020-09-09T09:17:00Z"/>
              <w:moveTo w:id="263" w:author="user" w:date="2020-09-08T17:41:00Z"/>
            </w:rPr>
          </w:rPrChange>
        </w:rPr>
        <w:pPrChange w:id="264" w:author="user" w:date="2020-09-08T17:52:00Z">
          <w:pPr>
            <w:pStyle w:val="ListParagraph"/>
            <w:numPr>
              <w:numId w:val="2"/>
            </w:numPr>
            <w:spacing w:after="0" w:line="240" w:lineRule="auto"/>
            <w:ind w:left="1440" w:hanging="360"/>
            <w:jc w:val="both"/>
          </w:pPr>
        </w:pPrChange>
      </w:pPr>
    </w:p>
    <w:p w14:paraId="6614684A" w14:textId="77777777" w:rsidR="00E25089" w:rsidRDefault="00E25089">
      <w:pPr>
        <w:spacing w:after="0" w:line="286" w:lineRule="auto"/>
        <w:jc w:val="both"/>
        <w:rPr>
          <w:moveTo w:id="265" w:author="user" w:date="2020-09-08T17:41:00Z"/>
          <w:rFonts w:ascii="Arial" w:hAnsi="Arial" w:cs="Arial"/>
          <w:sz w:val="24"/>
          <w:szCs w:val="24"/>
        </w:rPr>
        <w:pPrChange w:id="266" w:author="user" w:date="2020-09-08T17:42:00Z">
          <w:pPr>
            <w:spacing w:after="0" w:line="240" w:lineRule="auto"/>
            <w:jc w:val="both"/>
          </w:pPr>
        </w:pPrChange>
      </w:pPr>
    </w:p>
    <w:p w14:paraId="37F1C7C9" w14:textId="77777777" w:rsidR="00E25089" w:rsidRPr="007B3F14" w:rsidRDefault="00E25089">
      <w:pPr>
        <w:spacing w:after="0" w:line="286" w:lineRule="auto"/>
        <w:jc w:val="both"/>
        <w:rPr>
          <w:moveTo w:id="267" w:author="user" w:date="2020-09-08T17:41:00Z"/>
          <w:rFonts w:ascii="Arial" w:hAnsi="Arial" w:cs="Arial"/>
          <w:b/>
          <w:bCs/>
          <w:sz w:val="32"/>
          <w:szCs w:val="32"/>
        </w:rPr>
        <w:pPrChange w:id="268" w:author="user" w:date="2020-09-08T17:42:00Z">
          <w:pPr>
            <w:spacing w:after="0" w:line="240" w:lineRule="auto"/>
            <w:jc w:val="both"/>
          </w:pPr>
        </w:pPrChange>
      </w:pPr>
      <w:moveTo w:id="269" w:author="user" w:date="2020-09-08T17:41:00Z">
        <w:r w:rsidRPr="007B3F14">
          <w:rPr>
            <w:rFonts w:ascii="Arial" w:hAnsi="Arial" w:cs="Arial"/>
            <w:b/>
            <w:bCs/>
            <w:sz w:val="32"/>
            <w:szCs w:val="32"/>
          </w:rPr>
          <w:t>Нефункционални изисквания</w:t>
        </w:r>
      </w:moveTo>
    </w:p>
    <w:p w14:paraId="518A28E2" w14:textId="77777777" w:rsidR="00E25089" w:rsidRDefault="00E25089">
      <w:pPr>
        <w:spacing w:after="0" w:line="286" w:lineRule="auto"/>
        <w:jc w:val="both"/>
        <w:rPr>
          <w:moveTo w:id="270" w:author="user" w:date="2020-09-08T17:41:00Z"/>
          <w:rFonts w:ascii="Arial" w:hAnsi="Arial" w:cs="Arial"/>
          <w:sz w:val="24"/>
          <w:szCs w:val="24"/>
        </w:rPr>
        <w:pPrChange w:id="271" w:author="user" w:date="2020-09-08T17:42:00Z">
          <w:pPr>
            <w:spacing w:after="0" w:line="240" w:lineRule="auto"/>
            <w:jc w:val="both"/>
          </w:pPr>
        </w:pPrChange>
      </w:pPr>
    </w:p>
    <w:p w14:paraId="3C4F4F27" w14:textId="77777777" w:rsidR="00E25089" w:rsidRPr="00AB2540" w:rsidRDefault="00E25089">
      <w:pPr>
        <w:pStyle w:val="ListParagraph"/>
        <w:numPr>
          <w:ilvl w:val="0"/>
          <w:numId w:val="1"/>
        </w:numPr>
        <w:spacing w:after="0" w:line="286" w:lineRule="auto"/>
        <w:jc w:val="both"/>
        <w:rPr>
          <w:moveTo w:id="272" w:author="user" w:date="2020-09-08T17:41:00Z"/>
          <w:rFonts w:ascii="Arial" w:hAnsi="Arial" w:cs="Arial"/>
          <w:sz w:val="24"/>
          <w:szCs w:val="24"/>
        </w:rPr>
        <w:pPrChange w:id="273" w:author="user" w:date="2020-09-08T17:42:00Z">
          <w:pPr>
            <w:pStyle w:val="ListParagraph"/>
            <w:numPr>
              <w:numId w:val="1"/>
            </w:numPr>
            <w:spacing w:after="0" w:line="240" w:lineRule="auto"/>
            <w:ind w:left="1440" w:hanging="360"/>
            <w:jc w:val="both"/>
          </w:pPr>
        </w:pPrChange>
      </w:pPr>
      <w:moveTo w:id="274" w:author="user" w:date="2020-09-08T17:41:00Z">
        <w:r>
          <w:rPr>
            <w:rFonts w:ascii="Arial" w:hAnsi="Arial" w:cs="Arial"/>
            <w:sz w:val="24"/>
            <w:szCs w:val="24"/>
          </w:rPr>
          <w:lastRenderedPageBreak/>
          <w:t xml:space="preserve">Клиентската част на приложението да бъде реализирана на езика </w:t>
        </w:r>
        <w:r>
          <w:rPr>
            <w:rFonts w:ascii="Arial" w:hAnsi="Arial" w:cs="Arial"/>
            <w:sz w:val="24"/>
            <w:szCs w:val="24"/>
            <w:lang w:val="en-US"/>
          </w:rPr>
          <w:t>JavaScript</w:t>
        </w:r>
        <w:r>
          <w:rPr>
            <w:rFonts w:ascii="Arial" w:hAnsi="Arial" w:cs="Arial"/>
            <w:sz w:val="24"/>
            <w:szCs w:val="24"/>
          </w:rPr>
          <w:t xml:space="preserve"> за бизнес логиката, както </w:t>
        </w:r>
        <w:r>
          <w:rPr>
            <w:rFonts w:ascii="Arial" w:hAnsi="Arial" w:cs="Arial"/>
            <w:sz w:val="24"/>
            <w:szCs w:val="24"/>
            <w:lang w:val="en-US"/>
          </w:rPr>
          <w:t>HTML</w:t>
        </w:r>
        <w:r w:rsidRPr="004D350F">
          <w:rPr>
            <w:rFonts w:ascii="Arial" w:hAnsi="Arial" w:cs="Arial"/>
            <w:sz w:val="24"/>
            <w:szCs w:val="24"/>
            <w:lang w:val="ru-RU"/>
          </w:rPr>
          <w:t xml:space="preserve"> </w:t>
        </w:r>
        <w:r>
          <w:rPr>
            <w:rFonts w:ascii="Arial" w:hAnsi="Arial" w:cs="Arial"/>
            <w:sz w:val="24"/>
            <w:szCs w:val="24"/>
          </w:rPr>
          <w:t xml:space="preserve">и </w:t>
        </w:r>
        <w:r>
          <w:rPr>
            <w:rFonts w:ascii="Arial" w:hAnsi="Arial" w:cs="Arial"/>
            <w:sz w:val="24"/>
            <w:szCs w:val="24"/>
            <w:lang w:val="en-US"/>
          </w:rPr>
          <w:t>CSS</w:t>
        </w:r>
        <w:r w:rsidRPr="004D350F">
          <w:rPr>
            <w:rFonts w:ascii="Arial" w:hAnsi="Arial" w:cs="Arial"/>
            <w:sz w:val="24"/>
            <w:szCs w:val="24"/>
            <w:lang w:val="ru-RU"/>
          </w:rPr>
          <w:t xml:space="preserve"> </w:t>
        </w:r>
        <w:r>
          <w:rPr>
            <w:rFonts w:ascii="Arial" w:hAnsi="Arial" w:cs="Arial"/>
            <w:sz w:val="24"/>
            <w:szCs w:val="24"/>
          </w:rPr>
          <w:t>за оформянето и стилизирането на графичния интерфейс</w:t>
        </w:r>
        <w:r w:rsidRPr="004D350F">
          <w:rPr>
            <w:rFonts w:ascii="Arial" w:hAnsi="Arial" w:cs="Arial"/>
            <w:sz w:val="24"/>
            <w:szCs w:val="24"/>
            <w:lang w:val="ru-RU"/>
          </w:rPr>
          <w:t>.</w:t>
        </w:r>
      </w:moveTo>
    </w:p>
    <w:p w14:paraId="499C57F8" w14:textId="77777777" w:rsidR="00E25089" w:rsidRPr="00AB2540" w:rsidRDefault="00E25089">
      <w:pPr>
        <w:pStyle w:val="ListParagraph"/>
        <w:numPr>
          <w:ilvl w:val="0"/>
          <w:numId w:val="1"/>
        </w:numPr>
        <w:spacing w:after="0" w:line="286" w:lineRule="auto"/>
        <w:jc w:val="both"/>
        <w:rPr>
          <w:moveTo w:id="275" w:author="user" w:date="2020-09-08T17:41:00Z"/>
          <w:rFonts w:ascii="Arial" w:hAnsi="Arial" w:cs="Arial"/>
          <w:sz w:val="24"/>
          <w:szCs w:val="24"/>
        </w:rPr>
        <w:pPrChange w:id="276" w:author="user" w:date="2020-09-08T17:42:00Z">
          <w:pPr>
            <w:pStyle w:val="ListParagraph"/>
            <w:numPr>
              <w:numId w:val="1"/>
            </w:numPr>
            <w:spacing w:after="0" w:line="240" w:lineRule="auto"/>
            <w:ind w:left="1440" w:hanging="360"/>
            <w:jc w:val="both"/>
          </w:pPr>
        </w:pPrChange>
      </w:pPr>
      <w:moveTo w:id="277" w:author="user" w:date="2020-09-08T17:41:00Z">
        <w:r>
          <w:rPr>
            <w:rFonts w:ascii="Arial" w:hAnsi="Arial" w:cs="Arial"/>
            <w:sz w:val="24"/>
            <w:szCs w:val="24"/>
          </w:rPr>
          <w:t xml:space="preserve">Сървърната част на приложението да бъде реализирана чрез </w:t>
        </w:r>
        <w:r>
          <w:rPr>
            <w:rFonts w:ascii="Arial" w:hAnsi="Arial" w:cs="Arial"/>
            <w:sz w:val="24"/>
            <w:szCs w:val="24"/>
            <w:lang w:val="en-US"/>
          </w:rPr>
          <w:t>NodeJS</w:t>
        </w:r>
        <w:r w:rsidRPr="004D350F">
          <w:rPr>
            <w:rFonts w:ascii="Arial" w:hAnsi="Arial" w:cs="Arial"/>
            <w:sz w:val="24"/>
            <w:szCs w:val="24"/>
            <w:lang w:val="ru-RU"/>
          </w:rPr>
          <w:t>.</w:t>
        </w:r>
      </w:moveTo>
    </w:p>
    <w:p w14:paraId="0DE7A5E8" w14:textId="77777777" w:rsidR="00E25089" w:rsidRDefault="00E25089">
      <w:pPr>
        <w:pStyle w:val="ListParagraph"/>
        <w:numPr>
          <w:ilvl w:val="0"/>
          <w:numId w:val="1"/>
        </w:numPr>
        <w:spacing w:after="0" w:line="286" w:lineRule="auto"/>
        <w:jc w:val="both"/>
        <w:rPr>
          <w:moveTo w:id="278" w:author="user" w:date="2020-09-08T17:41:00Z"/>
          <w:rFonts w:ascii="Arial" w:hAnsi="Arial" w:cs="Arial"/>
          <w:sz w:val="24"/>
          <w:szCs w:val="24"/>
        </w:rPr>
        <w:pPrChange w:id="279" w:author="user" w:date="2020-09-08T17:42:00Z">
          <w:pPr>
            <w:pStyle w:val="ListParagraph"/>
            <w:numPr>
              <w:numId w:val="1"/>
            </w:numPr>
            <w:spacing w:after="0" w:line="240" w:lineRule="auto"/>
            <w:ind w:left="1440" w:hanging="360"/>
            <w:jc w:val="both"/>
          </w:pPr>
        </w:pPrChange>
      </w:pPr>
      <w:moveTo w:id="280" w:author="user" w:date="2020-09-08T17:41:00Z">
        <w:r>
          <w:rPr>
            <w:rFonts w:ascii="Arial" w:hAnsi="Arial" w:cs="Arial"/>
            <w:sz w:val="24"/>
            <w:szCs w:val="24"/>
          </w:rPr>
          <w:t>Приложението да се поддържа на съвременните браузери.</w:t>
        </w:r>
      </w:moveTo>
    </w:p>
    <w:p w14:paraId="0AD45C79" w14:textId="77777777" w:rsidR="00E25089" w:rsidRDefault="00E25089">
      <w:pPr>
        <w:pStyle w:val="ListParagraph"/>
        <w:numPr>
          <w:ilvl w:val="0"/>
          <w:numId w:val="1"/>
        </w:numPr>
        <w:spacing w:after="0" w:line="286" w:lineRule="auto"/>
        <w:jc w:val="both"/>
        <w:rPr>
          <w:moveTo w:id="281" w:author="user" w:date="2020-09-08T17:41:00Z"/>
          <w:rFonts w:ascii="Arial" w:hAnsi="Arial" w:cs="Arial"/>
          <w:sz w:val="24"/>
          <w:szCs w:val="24"/>
        </w:rPr>
        <w:pPrChange w:id="282" w:author="user" w:date="2020-09-08T17:42:00Z">
          <w:pPr>
            <w:pStyle w:val="ListParagraph"/>
            <w:numPr>
              <w:numId w:val="1"/>
            </w:numPr>
            <w:spacing w:after="0" w:line="240" w:lineRule="auto"/>
            <w:ind w:left="1440" w:hanging="360"/>
            <w:jc w:val="both"/>
          </w:pPr>
        </w:pPrChange>
      </w:pPr>
      <w:moveTo w:id="283" w:author="user" w:date="2020-09-08T17:41:00Z">
        <w:r>
          <w:rPr>
            <w:rFonts w:ascii="Arial" w:hAnsi="Arial" w:cs="Arial"/>
            <w:sz w:val="24"/>
            <w:szCs w:val="24"/>
          </w:rPr>
          <w:t>Приложението да има удобен и приятен за ползване графичен интерфейс.</w:t>
        </w:r>
      </w:moveTo>
    </w:p>
    <w:p w14:paraId="0FEC415C" w14:textId="77777777" w:rsidR="00E25089" w:rsidRDefault="00E25089">
      <w:pPr>
        <w:pStyle w:val="ListParagraph"/>
        <w:numPr>
          <w:ilvl w:val="0"/>
          <w:numId w:val="1"/>
        </w:numPr>
        <w:spacing w:after="0" w:line="286" w:lineRule="auto"/>
        <w:jc w:val="both"/>
        <w:rPr>
          <w:moveTo w:id="284" w:author="user" w:date="2020-09-08T17:41:00Z"/>
          <w:rFonts w:ascii="Arial" w:hAnsi="Arial" w:cs="Arial"/>
          <w:sz w:val="24"/>
          <w:szCs w:val="24"/>
        </w:rPr>
        <w:pPrChange w:id="285" w:author="user" w:date="2020-09-08T17:42:00Z">
          <w:pPr>
            <w:pStyle w:val="ListParagraph"/>
            <w:numPr>
              <w:numId w:val="1"/>
            </w:numPr>
            <w:spacing w:after="0" w:line="240" w:lineRule="auto"/>
            <w:ind w:left="1440" w:hanging="360"/>
            <w:jc w:val="both"/>
          </w:pPr>
        </w:pPrChange>
      </w:pPr>
      <w:moveTo w:id="286" w:author="user" w:date="2020-09-08T17:41:00Z">
        <w:r>
          <w:rPr>
            <w:rFonts w:ascii="Arial" w:hAnsi="Arial" w:cs="Arial"/>
            <w:sz w:val="24"/>
            <w:szCs w:val="24"/>
          </w:rPr>
          <w:t xml:space="preserve">Сървърната част да използва </w:t>
        </w:r>
        <w:r>
          <w:rPr>
            <w:rFonts w:ascii="Arial" w:hAnsi="Arial" w:cs="Arial"/>
            <w:sz w:val="24"/>
            <w:szCs w:val="24"/>
            <w:lang w:val="en-US"/>
          </w:rPr>
          <w:t>Express</w:t>
        </w:r>
        <w:r w:rsidRPr="004D350F">
          <w:rPr>
            <w:rFonts w:ascii="Arial" w:hAnsi="Arial" w:cs="Arial"/>
            <w:sz w:val="24"/>
            <w:szCs w:val="24"/>
            <w:lang w:val="ru-RU"/>
          </w:rPr>
          <w:t xml:space="preserve"> </w:t>
        </w:r>
        <w:r>
          <w:rPr>
            <w:rFonts w:ascii="Arial" w:hAnsi="Arial" w:cs="Arial"/>
            <w:sz w:val="24"/>
            <w:szCs w:val="24"/>
          </w:rPr>
          <w:t xml:space="preserve">като библиотека за реализиране на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услуги.</w:t>
        </w:r>
      </w:moveTo>
    </w:p>
    <w:p w14:paraId="7594311F" w14:textId="77777777" w:rsidR="00E25089" w:rsidRPr="00AD25D3" w:rsidRDefault="00E25089">
      <w:pPr>
        <w:pStyle w:val="ListParagraph"/>
        <w:numPr>
          <w:ilvl w:val="0"/>
          <w:numId w:val="1"/>
        </w:numPr>
        <w:spacing w:after="0" w:line="286" w:lineRule="auto"/>
        <w:jc w:val="both"/>
        <w:rPr>
          <w:moveTo w:id="287" w:author="user" w:date="2020-09-08T17:41:00Z"/>
          <w:rFonts w:ascii="Arial" w:hAnsi="Arial" w:cs="Arial"/>
          <w:sz w:val="24"/>
          <w:szCs w:val="24"/>
        </w:rPr>
        <w:pPrChange w:id="288" w:author="user" w:date="2020-09-08T17:42:00Z">
          <w:pPr>
            <w:pStyle w:val="ListParagraph"/>
            <w:numPr>
              <w:numId w:val="1"/>
            </w:numPr>
            <w:spacing w:after="0" w:line="240" w:lineRule="auto"/>
            <w:ind w:left="1440" w:hanging="360"/>
            <w:jc w:val="both"/>
          </w:pPr>
        </w:pPrChange>
      </w:pPr>
      <w:moveTo w:id="289" w:author="user" w:date="2020-09-08T17:41:00Z">
        <w:r>
          <w:rPr>
            <w:rFonts w:ascii="Arial" w:hAnsi="Arial" w:cs="Arial"/>
            <w:sz w:val="24"/>
            <w:szCs w:val="24"/>
          </w:rPr>
          <w:t xml:space="preserve">Сървърната част да съхранява информацията за песните в база от данни </w:t>
        </w:r>
        <w:r>
          <w:rPr>
            <w:rFonts w:ascii="Arial" w:hAnsi="Arial" w:cs="Arial"/>
            <w:sz w:val="24"/>
            <w:szCs w:val="24"/>
            <w:lang w:val="en-US"/>
          </w:rPr>
          <w:t>MYSQL</w:t>
        </w:r>
        <w:r w:rsidRPr="004D350F">
          <w:rPr>
            <w:rFonts w:ascii="Arial" w:hAnsi="Arial" w:cs="Arial"/>
            <w:sz w:val="24"/>
            <w:szCs w:val="24"/>
            <w:lang w:val="ru-RU"/>
          </w:rPr>
          <w:t>.</w:t>
        </w:r>
      </w:moveTo>
    </w:p>
    <w:p w14:paraId="512D7623" w14:textId="77777777" w:rsidR="00E25089" w:rsidRDefault="00E25089">
      <w:pPr>
        <w:pStyle w:val="ListParagraph"/>
        <w:numPr>
          <w:ilvl w:val="0"/>
          <w:numId w:val="1"/>
        </w:numPr>
        <w:spacing w:after="0" w:line="286" w:lineRule="auto"/>
        <w:jc w:val="both"/>
        <w:rPr>
          <w:moveTo w:id="290" w:author="user" w:date="2020-09-08T17:41:00Z"/>
          <w:rFonts w:ascii="Arial" w:hAnsi="Arial" w:cs="Arial"/>
          <w:sz w:val="24"/>
          <w:szCs w:val="24"/>
        </w:rPr>
        <w:pPrChange w:id="291" w:author="user" w:date="2020-09-08T17:42:00Z">
          <w:pPr>
            <w:pStyle w:val="ListParagraph"/>
            <w:numPr>
              <w:numId w:val="1"/>
            </w:numPr>
            <w:spacing w:after="0" w:line="240" w:lineRule="auto"/>
            <w:ind w:left="1440" w:hanging="360"/>
            <w:jc w:val="both"/>
          </w:pPr>
        </w:pPrChange>
      </w:pPr>
      <w:moveTo w:id="292" w:author="user" w:date="2020-09-08T17:41:00Z">
        <w:r>
          <w:rPr>
            <w:rFonts w:ascii="Arial" w:hAnsi="Arial" w:cs="Arial"/>
            <w:sz w:val="24"/>
            <w:szCs w:val="24"/>
          </w:rPr>
          <w:t xml:space="preserve">Клиентската страна да използва </w:t>
        </w:r>
        <w:proofErr w:type="spellStart"/>
        <w:r w:rsidRPr="00AD25D3">
          <w:rPr>
            <w:rFonts w:ascii="Arial" w:hAnsi="Arial" w:cs="Arial"/>
            <w:sz w:val="24"/>
            <w:szCs w:val="24"/>
          </w:rPr>
          <w:t>abcjs</w:t>
        </w:r>
        <w:proofErr w:type="spellEnd"/>
        <w:r w:rsidRPr="004D350F">
          <w:rPr>
            <w:rFonts w:ascii="Arial" w:hAnsi="Arial" w:cs="Arial"/>
            <w:sz w:val="24"/>
            <w:szCs w:val="24"/>
            <w:lang w:val="ru-RU"/>
          </w:rPr>
          <w:t xml:space="preserve"> </w:t>
        </w:r>
        <w:r>
          <w:rPr>
            <w:rFonts w:ascii="Arial" w:hAnsi="Arial" w:cs="Arial"/>
            <w:sz w:val="24"/>
            <w:szCs w:val="24"/>
          </w:rPr>
          <w:t>библиотека за да генерира ноти.</w:t>
        </w:r>
      </w:moveTo>
    </w:p>
    <w:p w14:paraId="5819EA90" w14:textId="77777777" w:rsidR="00E25089" w:rsidRDefault="00E25089">
      <w:pPr>
        <w:pStyle w:val="ListParagraph"/>
        <w:numPr>
          <w:ilvl w:val="0"/>
          <w:numId w:val="1"/>
        </w:numPr>
        <w:spacing w:after="0" w:line="286" w:lineRule="auto"/>
        <w:jc w:val="both"/>
        <w:rPr>
          <w:moveTo w:id="293" w:author="user" w:date="2020-09-08T17:41:00Z"/>
          <w:rFonts w:ascii="Arial" w:hAnsi="Arial" w:cs="Arial"/>
          <w:sz w:val="24"/>
          <w:szCs w:val="24"/>
        </w:rPr>
        <w:pPrChange w:id="294" w:author="user" w:date="2020-09-08T17:42:00Z">
          <w:pPr>
            <w:pStyle w:val="ListParagraph"/>
            <w:numPr>
              <w:numId w:val="1"/>
            </w:numPr>
            <w:spacing w:after="0" w:line="240" w:lineRule="auto"/>
            <w:ind w:left="1440" w:hanging="360"/>
            <w:jc w:val="both"/>
          </w:pPr>
        </w:pPrChange>
      </w:pPr>
      <w:moveTo w:id="295" w:author="user" w:date="2020-09-08T17:41:00Z">
        <w:r>
          <w:rPr>
            <w:rFonts w:ascii="Arial" w:hAnsi="Arial" w:cs="Arial"/>
            <w:sz w:val="24"/>
            <w:szCs w:val="24"/>
          </w:rPr>
          <w:t xml:space="preserve">Клиентската страна да използва </w:t>
        </w:r>
        <w:r>
          <w:rPr>
            <w:rFonts w:ascii="Arial" w:hAnsi="Arial" w:cs="Arial"/>
            <w:sz w:val="24"/>
            <w:szCs w:val="24"/>
            <w:lang w:val="en-US"/>
          </w:rPr>
          <w:t>tuner</w:t>
        </w:r>
        <w:r w:rsidRPr="004D350F">
          <w:rPr>
            <w:rFonts w:ascii="Arial" w:hAnsi="Arial" w:cs="Arial"/>
            <w:sz w:val="24"/>
            <w:szCs w:val="24"/>
            <w:lang w:val="ru-RU"/>
          </w:rPr>
          <w:t xml:space="preserve"> </w:t>
        </w:r>
        <w:r>
          <w:rPr>
            <w:rFonts w:ascii="Arial" w:hAnsi="Arial" w:cs="Arial"/>
            <w:sz w:val="24"/>
            <w:szCs w:val="24"/>
          </w:rPr>
          <w:t>за да може да разпознава нотите, когато биват свирени.</w:t>
        </w:r>
      </w:moveTo>
    </w:p>
    <w:p w14:paraId="75488BF2" w14:textId="77777777" w:rsidR="00E25089" w:rsidRDefault="00E25089">
      <w:pPr>
        <w:pStyle w:val="ListParagraph"/>
        <w:numPr>
          <w:ilvl w:val="0"/>
          <w:numId w:val="1"/>
        </w:numPr>
        <w:spacing w:after="0" w:line="286" w:lineRule="auto"/>
        <w:jc w:val="both"/>
        <w:rPr>
          <w:moveTo w:id="296" w:author="user" w:date="2020-09-08T17:41:00Z"/>
          <w:rFonts w:ascii="Arial" w:hAnsi="Arial" w:cs="Arial"/>
          <w:sz w:val="24"/>
          <w:szCs w:val="24"/>
        </w:rPr>
        <w:pPrChange w:id="297" w:author="user" w:date="2020-09-08T17:42:00Z">
          <w:pPr>
            <w:pStyle w:val="ListParagraph"/>
            <w:numPr>
              <w:numId w:val="1"/>
            </w:numPr>
            <w:spacing w:after="0" w:line="240" w:lineRule="auto"/>
            <w:ind w:left="1440" w:hanging="360"/>
            <w:jc w:val="both"/>
          </w:pPr>
        </w:pPrChange>
      </w:pPr>
      <w:moveTo w:id="298" w:author="user" w:date="2020-09-08T17:41:00Z">
        <w:r>
          <w:rPr>
            <w:rFonts w:ascii="Arial" w:hAnsi="Arial" w:cs="Arial"/>
            <w:sz w:val="24"/>
            <w:szCs w:val="24"/>
          </w:rPr>
          <w:t xml:space="preserve">Клиентската страна да използва </w:t>
        </w:r>
        <w:proofErr w:type="spellStart"/>
        <w:r w:rsidRPr="0094267B">
          <w:rPr>
            <w:rFonts w:ascii="Arial" w:hAnsi="Arial" w:cs="Arial"/>
            <w:sz w:val="24"/>
            <w:szCs w:val="24"/>
          </w:rPr>
          <w:t>dom-to-image</w:t>
        </w:r>
        <w:proofErr w:type="spellEnd"/>
        <w:r>
          <w:rPr>
            <w:rFonts w:ascii="Arial" w:hAnsi="Arial" w:cs="Arial"/>
            <w:sz w:val="24"/>
            <w:szCs w:val="24"/>
          </w:rPr>
          <w:t xml:space="preserve"> за конвертиране на генерираните ноти в снимка.</w:t>
        </w:r>
      </w:moveTo>
    </w:p>
    <w:p w14:paraId="7B2DC9DB" w14:textId="77777777" w:rsidR="00E25089" w:rsidRDefault="00E25089">
      <w:pPr>
        <w:pStyle w:val="ListParagraph"/>
        <w:numPr>
          <w:ilvl w:val="0"/>
          <w:numId w:val="1"/>
        </w:numPr>
        <w:spacing w:after="0" w:line="286" w:lineRule="auto"/>
        <w:jc w:val="both"/>
        <w:rPr>
          <w:moveTo w:id="299" w:author="user" w:date="2020-09-08T17:41:00Z"/>
          <w:rFonts w:ascii="Arial" w:hAnsi="Arial" w:cs="Arial"/>
          <w:sz w:val="24"/>
          <w:szCs w:val="24"/>
        </w:rPr>
        <w:pPrChange w:id="300" w:author="user" w:date="2020-09-08T17:42:00Z">
          <w:pPr>
            <w:pStyle w:val="ListParagraph"/>
            <w:numPr>
              <w:numId w:val="1"/>
            </w:numPr>
            <w:spacing w:after="0" w:line="240" w:lineRule="auto"/>
            <w:ind w:left="1440" w:hanging="360"/>
            <w:jc w:val="both"/>
          </w:pPr>
        </w:pPrChange>
      </w:pPr>
      <w:moveTo w:id="301" w:author="user" w:date="2020-09-08T17:41:00Z">
        <w:r>
          <w:rPr>
            <w:rFonts w:ascii="Arial" w:hAnsi="Arial" w:cs="Arial"/>
            <w:sz w:val="24"/>
            <w:szCs w:val="24"/>
          </w:rPr>
          <w:t xml:space="preserve">За стилизирането на клиентската страна да се използва библиотеката </w:t>
        </w:r>
        <w:r>
          <w:rPr>
            <w:rFonts w:ascii="Arial" w:hAnsi="Arial" w:cs="Arial"/>
            <w:sz w:val="24"/>
            <w:szCs w:val="24"/>
            <w:lang w:val="en-US"/>
          </w:rPr>
          <w:t>Bootstrap</w:t>
        </w:r>
        <w:r>
          <w:rPr>
            <w:rFonts w:ascii="Arial" w:hAnsi="Arial" w:cs="Arial"/>
            <w:sz w:val="24"/>
            <w:szCs w:val="24"/>
          </w:rPr>
          <w:t>.</w:t>
        </w:r>
      </w:moveTo>
    </w:p>
    <w:moveToRangeEnd w:id="153"/>
    <w:p w14:paraId="0257D14F" w14:textId="03B626B7" w:rsidR="007B3F14" w:rsidDel="00E25089" w:rsidRDefault="007B3F14">
      <w:pPr>
        <w:spacing w:after="0" w:line="240" w:lineRule="auto"/>
        <w:jc w:val="both"/>
        <w:rPr>
          <w:del w:id="302" w:author="user" w:date="2020-09-08T17:41:00Z"/>
          <w:rFonts w:ascii="Arial" w:hAnsi="Arial" w:cs="Arial"/>
          <w:sz w:val="24"/>
          <w:szCs w:val="24"/>
        </w:rPr>
      </w:pPr>
    </w:p>
    <w:p w14:paraId="5D8181CD" w14:textId="7DF7E1E4" w:rsidR="00F96728" w:rsidDel="00E25089" w:rsidRDefault="00F96728" w:rsidP="007B3F14">
      <w:pPr>
        <w:spacing w:after="0" w:line="240" w:lineRule="auto"/>
        <w:jc w:val="center"/>
        <w:rPr>
          <w:del w:id="303" w:author="user" w:date="2020-09-08T17:41:00Z"/>
          <w:rFonts w:ascii="Arial" w:hAnsi="Arial" w:cs="Arial"/>
          <w:b/>
          <w:bCs/>
          <w:sz w:val="40"/>
          <w:szCs w:val="40"/>
        </w:rPr>
      </w:pPr>
      <w:bookmarkStart w:id="304" w:name="_Hlk50392359"/>
    </w:p>
    <w:p w14:paraId="372825E0" w14:textId="29A1D680" w:rsidR="00F96728" w:rsidDel="00E25089" w:rsidRDefault="00F96728" w:rsidP="007B3F14">
      <w:pPr>
        <w:spacing w:after="0" w:line="240" w:lineRule="auto"/>
        <w:jc w:val="center"/>
        <w:rPr>
          <w:del w:id="305" w:author="user" w:date="2020-09-08T17:41:00Z"/>
          <w:rFonts w:ascii="Arial" w:hAnsi="Arial" w:cs="Arial"/>
          <w:b/>
          <w:bCs/>
          <w:sz w:val="40"/>
          <w:szCs w:val="40"/>
        </w:rPr>
      </w:pPr>
    </w:p>
    <w:p w14:paraId="785725BA" w14:textId="40AEAAEA" w:rsidR="00F96728" w:rsidDel="00E25089" w:rsidRDefault="00F96728" w:rsidP="007B3F14">
      <w:pPr>
        <w:spacing w:after="0" w:line="240" w:lineRule="auto"/>
        <w:jc w:val="center"/>
        <w:rPr>
          <w:del w:id="306" w:author="user" w:date="2020-09-08T17:41:00Z"/>
          <w:rFonts w:ascii="Arial" w:hAnsi="Arial" w:cs="Arial"/>
          <w:b/>
          <w:bCs/>
          <w:sz w:val="40"/>
          <w:szCs w:val="40"/>
        </w:rPr>
      </w:pPr>
    </w:p>
    <w:p w14:paraId="748D73B2" w14:textId="77777777" w:rsidR="00F96728" w:rsidRDefault="00F96728" w:rsidP="007B3F14">
      <w:pPr>
        <w:spacing w:after="0" w:line="240" w:lineRule="auto"/>
        <w:jc w:val="center"/>
        <w:rPr>
          <w:rFonts w:ascii="Arial" w:hAnsi="Arial" w:cs="Arial"/>
          <w:b/>
          <w:bCs/>
          <w:sz w:val="40"/>
          <w:szCs w:val="40"/>
        </w:rPr>
      </w:pPr>
    </w:p>
    <w:p w14:paraId="18A8CDBF" w14:textId="344EEA32" w:rsidR="00BA5620" w:rsidRDefault="00BA5620">
      <w:pPr>
        <w:rPr>
          <w:ins w:id="307" w:author="user" w:date="2020-09-08T17:52:00Z"/>
          <w:rFonts w:ascii="Arial" w:hAnsi="Arial" w:cs="Arial"/>
          <w:b/>
          <w:bCs/>
          <w:sz w:val="40"/>
          <w:szCs w:val="40"/>
        </w:rPr>
      </w:pPr>
      <w:ins w:id="308" w:author="user" w:date="2020-09-08T17:52:00Z">
        <w:r>
          <w:rPr>
            <w:rFonts w:ascii="Arial" w:hAnsi="Arial" w:cs="Arial"/>
            <w:b/>
            <w:bCs/>
            <w:sz w:val="40"/>
            <w:szCs w:val="40"/>
          </w:rPr>
          <w:br w:type="page"/>
        </w:r>
      </w:ins>
    </w:p>
    <w:p w14:paraId="527B61A5" w14:textId="77777777" w:rsidR="00F96728" w:rsidDel="00CC22B3" w:rsidRDefault="00F96728" w:rsidP="007B3F14">
      <w:pPr>
        <w:spacing w:after="0" w:line="240" w:lineRule="auto"/>
        <w:jc w:val="center"/>
        <w:rPr>
          <w:del w:id="309" w:author="user" w:date="2020-09-08T17:42:00Z"/>
          <w:rFonts w:ascii="Arial" w:hAnsi="Arial" w:cs="Arial"/>
          <w:b/>
          <w:bCs/>
          <w:sz w:val="40"/>
          <w:szCs w:val="40"/>
        </w:rPr>
      </w:pPr>
    </w:p>
    <w:p w14:paraId="0DE2050F" w14:textId="3015A33B" w:rsidR="00F96728" w:rsidDel="00CC22B3" w:rsidRDefault="00F96728" w:rsidP="007B3F14">
      <w:pPr>
        <w:spacing w:after="0" w:line="240" w:lineRule="auto"/>
        <w:jc w:val="center"/>
        <w:rPr>
          <w:del w:id="310" w:author="user" w:date="2020-09-08T17:42:00Z"/>
          <w:rFonts w:ascii="Arial" w:hAnsi="Arial" w:cs="Arial"/>
          <w:b/>
          <w:bCs/>
          <w:sz w:val="40"/>
          <w:szCs w:val="40"/>
        </w:rPr>
      </w:pPr>
    </w:p>
    <w:p w14:paraId="27BF609D" w14:textId="4923E99F" w:rsidR="00F96728" w:rsidDel="00CC22B3" w:rsidRDefault="00F96728" w:rsidP="007B3F14">
      <w:pPr>
        <w:spacing w:after="0" w:line="240" w:lineRule="auto"/>
        <w:jc w:val="center"/>
        <w:rPr>
          <w:del w:id="311" w:author="user" w:date="2020-09-08T17:42:00Z"/>
          <w:rFonts w:ascii="Arial" w:hAnsi="Arial" w:cs="Arial"/>
          <w:b/>
          <w:bCs/>
          <w:sz w:val="40"/>
          <w:szCs w:val="40"/>
        </w:rPr>
      </w:pPr>
    </w:p>
    <w:p w14:paraId="7C26AA49" w14:textId="01C654C7" w:rsidR="00F96728" w:rsidDel="00CC22B3" w:rsidRDefault="00F96728" w:rsidP="007B3F14">
      <w:pPr>
        <w:spacing w:after="0" w:line="240" w:lineRule="auto"/>
        <w:jc w:val="center"/>
        <w:rPr>
          <w:del w:id="312" w:author="user" w:date="2020-09-08T17:42:00Z"/>
          <w:rFonts w:ascii="Arial" w:hAnsi="Arial" w:cs="Arial"/>
          <w:b/>
          <w:bCs/>
          <w:sz w:val="40"/>
          <w:szCs w:val="40"/>
        </w:rPr>
      </w:pPr>
    </w:p>
    <w:p w14:paraId="5C63B46F" w14:textId="30AF0BDE" w:rsidR="00F96728" w:rsidDel="00CC22B3" w:rsidRDefault="00F96728" w:rsidP="007B3F14">
      <w:pPr>
        <w:spacing w:after="0" w:line="240" w:lineRule="auto"/>
        <w:jc w:val="center"/>
        <w:rPr>
          <w:del w:id="313" w:author="user" w:date="2020-09-08T17:42:00Z"/>
          <w:rFonts w:ascii="Arial" w:hAnsi="Arial" w:cs="Arial"/>
          <w:b/>
          <w:bCs/>
          <w:sz w:val="40"/>
          <w:szCs w:val="40"/>
        </w:rPr>
      </w:pPr>
    </w:p>
    <w:p w14:paraId="4BA1CBC9" w14:textId="4667189F" w:rsidR="00F96728" w:rsidDel="00CC22B3" w:rsidRDefault="00F96728" w:rsidP="007B3F14">
      <w:pPr>
        <w:spacing w:after="0" w:line="240" w:lineRule="auto"/>
        <w:jc w:val="center"/>
        <w:rPr>
          <w:del w:id="314" w:author="user" w:date="2020-09-08T17:42:00Z"/>
          <w:rFonts w:ascii="Arial" w:hAnsi="Arial" w:cs="Arial"/>
          <w:b/>
          <w:bCs/>
          <w:sz w:val="40"/>
          <w:szCs w:val="40"/>
        </w:rPr>
      </w:pPr>
    </w:p>
    <w:p w14:paraId="257E3937" w14:textId="7C28557D" w:rsidR="00F96728" w:rsidDel="00CC22B3" w:rsidRDefault="00F96728" w:rsidP="007B3F14">
      <w:pPr>
        <w:spacing w:after="0" w:line="240" w:lineRule="auto"/>
        <w:jc w:val="center"/>
        <w:rPr>
          <w:del w:id="315" w:author="user" w:date="2020-09-08T17:42:00Z"/>
          <w:rFonts w:ascii="Arial" w:hAnsi="Arial" w:cs="Arial"/>
          <w:b/>
          <w:bCs/>
          <w:sz w:val="40"/>
          <w:szCs w:val="40"/>
        </w:rPr>
      </w:pPr>
    </w:p>
    <w:p w14:paraId="37C344BE" w14:textId="3264926C" w:rsidR="00F96728" w:rsidDel="00CC22B3" w:rsidRDefault="00F96728" w:rsidP="007B3F14">
      <w:pPr>
        <w:spacing w:after="0" w:line="240" w:lineRule="auto"/>
        <w:jc w:val="center"/>
        <w:rPr>
          <w:del w:id="316" w:author="user" w:date="2020-09-08T17:42:00Z"/>
          <w:rFonts w:ascii="Arial" w:hAnsi="Arial" w:cs="Arial"/>
          <w:b/>
          <w:bCs/>
          <w:sz w:val="40"/>
          <w:szCs w:val="40"/>
        </w:rPr>
      </w:pPr>
    </w:p>
    <w:p w14:paraId="4651BB71" w14:textId="5752165F" w:rsidR="00F96728" w:rsidDel="00CC22B3" w:rsidRDefault="00F96728" w:rsidP="007B3F14">
      <w:pPr>
        <w:spacing w:after="0" w:line="240" w:lineRule="auto"/>
        <w:jc w:val="center"/>
        <w:rPr>
          <w:del w:id="317" w:author="user" w:date="2020-09-08T17:42:00Z"/>
          <w:rFonts w:ascii="Arial" w:hAnsi="Arial" w:cs="Arial"/>
          <w:b/>
          <w:bCs/>
          <w:sz w:val="40"/>
          <w:szCs w:val="40"/>
        </w:rPr>
      </w:pPr>
    </w:p>
    <w:p w14:paraId="75AE97AF" w14:textId="03310BE3" w:rsidR="00F96728" w:rsidDel="00CC22B3" w:rsidRDefault="00F96728" w:rsidP="007B3F14">
      <w:pPr>
        <w:spacing w:after="0" w:line="240" w:lineRule="auto"/>
        <w:jc w:val="center"/>
        <w:rPr>
          <w:del w:id="318" w:author="user" w:date="2020-09-08T17:42:00Z"/>
          <w:rFonts w:ascii="Arial" w:hAnsi="Arial" w:cs="Arial"/>
          <w:b/>
          <w:bCs/>
          <w:sz w:val="40"/>
          <w:szCs w:val="40"/>
        </w:rPr>
      </w:pPr>
    </w:p>
    <w:p w14:paraId="2FA90E54" w14:textId="23101D7F" w:rsidR="007B3F14" w:rsidRPr="007B3F14" w:rsidRDefault="007B3F14" w:rsidP="007B3F14">
      <w:pPr>
        <w:spacing w:after="0" w:line="240" w:lineRule="auto"/>
        <w:jc w:val="center"/>
        <w:rPr>
          <w:rFonts w:ascii="Arial" w:hAnsi="Arial" w:cs="Arial"/>
          <w:b/>
          <w:bCs/>
          <w:sz w:val="40"/>
          <w:szCs w:val="40"/>
        </w:rPr>
      </w:pPr>
      <w:r w:rsidRPr="007B3F14">
        <w:rPr>
          <w:rFonts w:ascii="Arial" w:hAnsi="Arial" w:cs="Arial"/>
          <w:b/>
          <w:bCs/>
          <w:sz w:val="40"/>
          <w:szCs w:val="40"/>
        </w:rPr>
        <w:t>Втора глава</w:t>
      </w:r>
    </w:p>
    <w:p w14:paraId="603282F9" w14:textId="2F465F5B" w:rsidR="007B3F14" w:rsidRPr="007B3F14" w:rsidRDefault="007B3F14" w:rsidP="007B3F14">
      <w:pPr>
        <w:spacing w:after="0" w:line="240" w:lineRule="auto"/>
        <w:jc w:val="center"/>
        <w:rPr>
          <w:rFonts w:ascii="Arial" w:hAnsi="Arial" w:cs="Arial"/>
          <w:b/>
          <w:bCs/>
          <w:sz w:val="40"/>
          <w:szCs w:val="40"/>
        </w:rPr>
      </w:pPr>
      <w:r w:rsidRPr="007B3F14">
        <w:rPr>
          <w:rFonts w:ascii="Arial" w:hAnsi="Arial" w:cs="Arial"/>
          <w:b/>
          <w:bCs/>
          <w:sz w:val="40"/>
          <w:szCs w:val="40"/>
        </w:rPr>
        <w:t>Проектиране на приложението</w:t>
      </w:r>
    </w:p>
    <w:p w14:paraId="39C500CC" w14:textId="55BC6AAC" w:rsidR="007B3F14" w:rsidRDefault="007B3F14" w:rsidP="00CD195F">
      <w:pPr>
        <w:spacing w:after="0" w:line="240" w:lineRule="auto"/>
        <w:jc w:val="both"/>
        <w:rPr>
          <w:rFonts w:ascii="Arial" w:hAnsi="Arial" w:cs="Arial"/>
          <w:sz w:val="24"/>
          <w:szCs w:val="24"/>
        </w:rPr>
      </w:pPr>
    </w:p>
    <w:p w14:paraId="38553D26" w14:textId="46D5A183" w:rsidR="007B3F14" w:rsidRPr="007B3F14" w:rsidDel="00E25089" w:rsidRDefault="007B3F14" w:rsidP="00CD195F">
      <w:pPr>
        <w:spacing w:after="0" w:line="240" w:lineRule="auto"/>
        <w:jc w:val="both"/>
        <w:rPr>
          <w:moveFrom w:id="319" w:author="user" w:date="2020-09-08T17:41:00Z"/>
          <w:rFonts w:ascii="Arial" w:hAnsi="Arial" w:cs="Arial"/>
          <w:b/>
          <w:bCs/>
          <w:sz w:val="36"/>
          <w:szCs w:val="36"/>
        </w:rPr>
      </w:pPr>
      <w:moveFromRangeStart w:id="320" w:author="user" w:date="2020-09-08T17:41:00Z" w:name="move50479286"/>
      <w:moveFrom w:id="321" w:author="user" w:date="2020-09-08T17:41:00Z">
        <w:r w:rsidRPr="007B3F14" w:rsidDel="00E25089">
          <w:rPr>
            <w:rFonts w:ascii="Arial" w:hAnsi="Arial" w:cs="Arial"/>
            <w:b/>
            <w:bCs/>
            <w:sz w:val="36"/>
            <w:szCs w:val="36"/>
          </w:rPr>
          <w:t>Целева група</w:t>
        </w:r>
      </w:moveFrom>
    </w:p>
    <w:bookmarkEnd w:id="304"/>
    <w:p w14:paraId="12106C6E" w14:textId="0CA207F1" w:rsidR="007B3F14" w:rsidDel="00E25089" w:rsidRDefault="007B3F14" w:rsidP="00CD195F">
      <w:pPr>
        <w:spacing w:after="0" w:line="240" w:lineRule="auto"/>
        <w:jc w:val="both"/>
        <w:rPr>
          <w:moveFrom w:id="322" w:author="user" w:date="2020-09-08T17:41:00Z"/>
          <w:rFonts w:ascii="Arial" w:hAnsi="Arial" w:cs="Arial"/>
          <w:sz w:val="24"/>
          <w:szCs w:val="24"/>
        </w:rPr>
      </w:pPr>
    </w:p>
    <w:p w14:paraId="7940C9C2" w14:textId="2A1251F3" w:rsidR="007B3F14" w:rsidRPr="004D350F" w:rsidDel="00E25089" w:rsidRDefault="007B3F14" w:rsidP="00CD195F">
      <w:pPr>
        <w:spacing w:after="0" w:line="240" w:lineRule="auto"/>
        <w:jc w:val="both"/>
        <w:rPr>
          <w:moveFrom w:id="323" w:author="user" w:date="2020-09-08T17:41:00Z"/>
          <w:rFonts w:ascii="Arial" w:hAnsi="Arial" w:cs="Arial"/>
          <w:sz w:val="24"/>
          <w:szCs w:val="24"/>
          <w:lang w:val="ru-RU"/>
        </w:rPr>
      </w:pPr>
      <w:moveFrom w:id="324" w:author="user" w:date="2020-09-08T17:41:00Z">
        <w:r w:rsidDel="00E25089">
          <w:rPr>
            <w:rFonts w:ascii="Arial" w:hAnsi="Arial" w:cs="Arial"/>
            <w:sz w:val="24"/>
            <w:szCs w:val="24"/>
          </w:rPr>
          <w:tab/>
        </w:r>
        <w:r w:rsidR="000A5898" w:rsidDel="00E25089">
          <w:rPr>
            <w:rFonts w:ascii="Arial" w:hAnsi="Arial" w:cs="Arial"/>
            <w:sz w:val="24"/>
            <w:szCs w:val="24"/>
          </w:rPr>
          <w:t>Целевата група на приложението е хора, които са начинаещи и искат да се научат да свирят на музикален инструмент и да се запознаят по-добре с чара и красотата на музикалното изкуство. Приложението е полезно и за напреднали музиканти, които искат да научат нов музикален инструмент. Това приложение също така е и подходящо за хора, които искат просто да се запознаят малко по-добре с музика(да видят какво представлява свиренето на музика). Приложението може и да се използва и от ученици, които изучават музика като допълнителен инструмент за усвояването на умението да свирят и да разбират от музика.</w:t>
        </w:r>
      </w:moveFrom>
    </w:p>
    <w:p w14:paraId="6C3A039C" w14:textId="1BDEA86D" w:rsidR="007B3F14" w:rsidDel="00E25089" w:rsidRDefault="007B3F14" w:rsidP="00CD195F">
      <w:pPr>
        <w:spacing w:after="0" w:line="240" w:lineRule="auto"/>
        <w:jc w:val="both"/>
        <w:rPr>
          <w:moveFrom w:id="325" w:author="user" w:date="2020-09-08T17:41:00Z"/>
          <w:rFonts w:ascii="Arial" w:hAnsi="Arial" w:cs="Arial"/>
          <w:sz w:val="24"/>
          <w:szCs w:val="24"/>
        </w:rPr>
      </w:pPr>
    </w:p>
    <w:p w14:paraId="429CFD07" w14:textId="63EAC81C" w:rsidR="007B3F14" w:rsidDel="00E25089" w:rsidRDefault="007B3F14" w:rsidP="00CD195F">
      <w:pPr>
        <w:spacing w:after="0" w:line="240" w:lineRule="auto"/>
        <w:jc w:val="both"/>
        <w:rPr>
          <w:moveFrom w:id="326" w:author="user" w:date="2020-09-08T17:41:00Z"/>
          <w:rFonts w:ascii="Arial" w:hAnsi="Arial" w:cs="Arial"/>
          <w:b/>
          <w:bCs/>
          <w:sz w:val="36"/>
          <w:szCs w:val="36"/>
        </w:rPr>
      </w:pPr>
      <w:moveFrom w:id="327" w:author="user" w:date="2020-09-08T17:41:00Z">
        <w:r w:rsidRPr="007B3F14" w:rsidDel="00E25089">
          <w:rPr>
            <w:rFonts w:ascii="Arial" w:hAnsi="Arial" w:cs="Arial"/>
            <w:b/>
            <w:bCs/>
            <w:sz w:val="36"/>
            <w:szCs w:val="36"/>
          </w:rPr>
          <w:t>Системни изисквания</w:t>
        </w:r>
      </w:moveFrom>
    </w:p>
    <w:p w14:paraId="3252E70A" w14:textId="410BC9AA" w:rsidR="000764B7" w:rsidRPr="000764B7" w:rsidDel="00E25089" w:rsidRDefault="000764B7" w:rsidP="00CD195F">
      <w:pPr>
        <w:spacing w:after="0" w:line="240" w:lineRule="auto"/>
        <w:jc w:val="both"/>
        <w:rPr>
          <w:moveFrom w:id="328" w:author="user" w:date="2020-09-08T17:41:00Z"/>
          <w:rFonts w:ascii="Arial" w:hAnsi="Arial" w:cs="Arial"/>
          <w:b/>
          <w:bCs/>
          <w:sz w:val="36"/>
          <w:szCs w:val="36"/>
        </w:rPr>
      </w:pPr>
    </w:p>
    <w:p w14:paraId="76A270E8" w14:textId="66A5A4A1" w:rsidR="007B3F14" w:rsidDel="00E25089" w:rsidRDefault="007B3F14" w:rsidP="00CD195F">
      <w:pPr>
        <w:spacing w:after="0" w:line="240" w:lineRule="auto"/>
        <w:jc w:val="both"/>
        <w:rPr>
          <w:moveFrom w:id="329" w:author="user" w:date="2020-09-08T17:41:00Z"/>
          <w:rFonts w:ascii="Arial" w:hAnsi="Arial" w:cs="Arial"/>
          <w:b/>
          <w:bCs/>
          <w:sz w:val="32"/>
          <w:szCs w:val="32"/>
        </w:rPr>
      </w:pPr>
      <w:moveFrom w:id="330" w:author="user" w:date="2020-09-08T17:41:00Z">
        <w:r w:rsidRPr="007B3F14" w:rsidDel="00E25089">
          <w:rPr>
            <w:rFonts w:ascii="Arial" w:hAnsi="Arial" w:cs="Arial"/>
            <w:b/>
            <w:bCs/>
            <w:sz w:val="32"/>
            <w:szCs w:val="32"/>
          </w:rPr>
          <w:t>Функционални изисквания</w:t>
        </w:r>
      </w:moveFrom>
    </w:p>
    <w:p w14:paraId="1F16FFB0" w14:textId="7BA9A268" w:rsidR="000764B7" w:rsidRPr="007B3F14" w:rsidDel="00E25089" w:rsidRDefault="000764B7" w:rsidP="00CD195F">
      <w:pPr>
        <w:spacing w:after="0" w:line="240" w:lineRule="auto"/>
        <w:jc w:val="both"/>
        <w:rPr>
          <w:moveFrom w:id="331" w:author="user" w:date="2020-09-08T17:41:00Z"/>
          <w:rFonts w:ascii="Arial" w:hAnsi="Arial" w:cs="Arial"/>
          <w:b/>
          <w:bCs/>
          <w:sz w:val="32"/>
          <w:szCs w:val="32"/>
        </w:rPr>
      </w:pPr>
    </w:p>
    <w:p w14:paraId="10D4336A" w14:textId="6AD45952" w:rsidR="007B3F14" w:rsidDel="00E25089" w:rsidRDefault="001C3382" w:rsidP="001C3382">
      <w:pPr>
        <w:pStyle w:val="ListParagraph"/>
        <w:numPr>
          <w:ilvl w:val="0"/>
          <w:numId w:val="2"/>
        </w:numPr>
        <w:spacing w:after="0" w:line="240" w:lineRule="auto"/>
        <w:jc w:val="both"/>
        <w:rPr>
          <w:moveFrom w:id="332" w:author="user" w:date="2020-09-08T17:41:00Z"/>
          <w:rFonts w:ascii="Arial" w:hAnsi="Arial" w:cs="Arial"/>
          <w:sz w:val="24"/>
          <w:szCs w:val="24"/>
        </w:rPr>
      </w:pPr>
      <w:moveFrom w:id="333" w:author="user" w:date="2020-09-08T17:41:00Z">
        <w:r w:rsidDel="00E25089">
          <w:rPr>
            <w:rFonts w:ascii="Arial" w:hAnsi="Arial" w:cs="Arial"/>
            <w:sz w:val="24"/>
            <w:szCs w:val="24"/>
          </w:rPr>
          <w:t>Потребителите да могат да си изберат песен, която искат да научат</w:t>
        </w:r>
        <w:r w:rsidR="002C114E" w:rsidDel="00E25089">
          <w:rPr>
            <w:rFonts w:ascii="Arial" w:hAnsi="Arial" w:cs="Arial"/>
            <w:sz w:val="24"/>
            <w:szCs w:val="24"/>
          </w:rPr>
          <w:t>, и приложението да им покаже как да я свирят.</w:t>
        </w:r>
      </w:moveFrom>
    </w:p>
    <w:p w14:paraId="438F1871" w14:textId="4099142D" w:rsidR="002C114E" w:rsidDel="00E25089" w:rsidRDefault="002C114E" w:rsidP="001C3382">
      <w:pPr>
        <w:pStyle w:val="ListParagraph"/>
        <w:numPr>
          <w:ilvl w:val="0"/>
          <w:numId w:val="2"/>
        </w:numPr>
        <w:spacing w:after="0" w:line="240" w:lineRule="auto"/>
        <w:jc w:val="both"/>
        <w:rPr>
          <w:moveFrom w:id="334" w:author="user" w:date="2020-09-08T17:41:00Z"/>
          <w:rFonts w:ascii="Arial" w:hAnsi="Arial" w:cs="Arial"/>
          <w:sz w:val="24"/>
          <w:szCs w:val="24"/>
        </w:rPr>
      </w:pPr>
      <w:moveFrom w:id="335" w:author="user" w:date="2020-09-08T17:41:00Z">
        <w:r w:rsidDel="00E25089">
          <w:rPr>
            <w:rFonts w:ascii="Arial" w:hAnsi="Arial" w:cs="Arial"/>
            <w:sz w:val="24"/>
            <w:szCs w:val="24"/>
          </w:rPr>
          <w:t xml:space="preserve">При обучение как се свири дадена песен, потребителите да могат да наблюдават как да свирят на няколко музикални инструмента. </w:t>
        </w:r>
      </w:moveFrom>
    </w:p>
    <w:p w14:paraId="7E414D27" w14:textId="4BA7E687" w:rsidR="002C114E" w:rsidDel="00E25089" w:rsidRDefault="002C114E" w:rsidP="001C3382">
      <w:pPr>
        <w:pStyle w:val="ListParagraph"/>
        <w:numPr>
          <w:ilvl w:val="0"/>
          <w:numId w:val="2"/>
        </w:numPr>
        <w:spacing w:after="0" w:line="240" w:lineRule="auto"/>
        <w:jc w:val="both"/>
        <w:rPr>
          <w:moveFrom w:id="336" w:author="user" w:date="2020-09-08T17:41:00Z"/>
          <w:rFonts w:ascii="Arial" w:hAnsi="Arial" w:cs="Arial"/>
          <w:sz w:val="24"/>
          <w:szCs w:val="24"/>
        </w:rPr>
      </w:pPr>
      <w:moveFrom w:id="337" w:author="user" w:date="2020-09-08T17:41:00Z">
        <w:r w:rsidDel="00E25089">
          <w:rPr>
            <w:rFonts w:ascii="Arial" w:hAnsi="Arial" w:cs="Arial"/>
            <w:sz w:val="24"/>
            <w:szCs w:val="24"/>
          </w:rPr>
          <w:t>Възможността клиентите да могат да търсят песен като я изсвирят.</w:t>
        </w:r>
      </w:moveFrom>
    </w:p>
    <w:p w14:paraId="0E519368" w14:textId="53F4F379" w:rsidR="002C114E" w:rsidDel="00E25089" w:rsidRDefault="007A6A8A" w:rsidP="001C3382">
      <w:pPr>
        <w:pStyle w:val="ListParagraph"/>
        <w:numPr>
          <w:ilvl w:val="0"/>
          <w:numId w:val="2"/>
        </w:numPr>
        <w:spacing w:after="0" w:line="240" w:lineRule="auto"/>
        <w:jc w:val="both"/>
        <w:rPr>
          <w:moveFrom w:id="338" w:author="user" w:date="2020-09-08T17:41:00Z"/>
          <w:rFonts w:ascii="Arial" w:hAnsi="Arial" w:cs="Arial"/>
          <w:sz w:val="24"/>
          <w:szCs w:val="24"/>
        </w:rPr>
      </w:pPr>
      <w:moveFrom w:id="339" w:author="user" w:date="2020-09-08T17:41:00Z">
        <w:r w:rsidDel="00E25089">
          <w:rPr>
            <w:rFonts w:ascii="Arial" w:hAnsi="Arial" w:cs="Arial"/>
            <w:sz w:val="24"/>
            <w:szCs w:val="24"/>
          </w:rPr>
          <w:t>Опцията клиентите да могат да създават ноти като ги изсвирят.</w:t>
        </w:r>
      </w:moveFrom>
    </w:p>
    <w:p w14:paraId="2481EEAC" w14:textId="10A896D5" w:rsidR="007A6A8A" w:rsidRPr="005665D0" w:rsidDel="00E25089" w:rsidRDefault="005665D0" w:rsidP="007A6A8A">
      <w:pPr>
        <w:pStyle w:val="ListParagraph"/>
        <w:numPr>
          <w:ilvl w:val="0"/>
          <w:numId w:val="2"/>
        </w:numPr>
        <w:spacing w:after="0" w:line="240" w:lineRule="auto"/>
        <w:jc w:val="both"/>
        <w:rPr>
          <w:moveFrom w:id="340" w:author="user" w:date="2020-09-08T17:41:00Z"/>
          <w:rFonts w:ascii="Arial" w:hAnsi="Arial" w:cs="Arial"/>
          <w:sz w:val="24"/>
          <w:szCs w:val="24"/>
        </w:rPr>
      </w:pPr>
      <w:moveFrom w:id="341" w:author="user" w:date="2020-09-08T17:41:00Z">
        <w:r w:rsidRPr="005665D0" w:rsidDel="00E25089">
          <w:rPr>
            <w:rFonts w:ascii="Arial" w:hAnsi="Arial" w:cs="Arial"/>
            <w:sz w:val="24"/>
            <w:szCs w:val="24"/>
          </w:rPr>
          <w:t>Клиент</w:t>
        </w:r>
        <w:r w:rsidDel="00E25089">
          <w:rPr>
            <w:rFonts w:ascii="Arial" w:hAnsi="Arial" w:cs="Arial"/>
            <w:sz w:val="24"/>
            <w:szCs w:val="24"/>
          </w:rPr>
          <w:t>ът да може да сваля генерираните ноти.</w:t>
        </w:r>
      </w:moveFrom>
    </w:p>
    <w:p w14:paraId="35CF61DE" w14:textId="2EAF1AAF" w:rsidR="007B3F14" w:rsidDel="00E25089" w:rsidRDefault="007B3F14" w:rsidP="00CD195F">
      <w:pPr>
        <w:spacing w:after="0" w:line="240" w:lineRule="auto"/>
        <w:jc w:val="both"/>
        <w:rPr>
          <w:moveFrom w:id="342" w:author="user" w:date="2020-09-08T17:41:00Z"/>
          <w:rFonts w:ascii="Arial" w:hAnsi="Arial" w:cs="Arial"/>
          <w:sz w:val="24"/>
          <w:szCs w:val="24"/>
        </w:rPr>
      </w:pPr>
    </w:p>
    <w:p w14:paraId="09F607E2" w14:textId="0E9F72FC" w:rsidR="007B3F14" w:rsidRPr="007B3F14" w:rsidDel="00E25089" w:rsidRDefault="007B3F14" w:rsidP="00CD195F">
      <w:pPr>
        <w:spacing w:after="0" w:line="240" w:lineRule="auto"/>
        <w:jc w:val="both"/>
        <w:rPr>
          <w:moveFrom w:id="343" w:author="user" w:date="2020-09-08T17:41:00Z"/>
          <w:rFonts w:ascii="Arial" w:hAnsi="Arial" w:cs="Arial"/>
          <w:b/>
          <w:bCs/>
          <w:sz w:val="32"/>
          <w:szCs w:val="32"/>
        </w:rPr>
      </w:pPr>
      <w:moveFrom w:id="344" w:author="user" w:date="2020-09-08T17:41:00Z">
        <w:r w:rsidRPr="007B3F14" w:rsidDel="00E25089">
          <w:rPr>
            <w:rFonts w:ascii="Arial" w:hAnsi="Arial" w:cs="Arial"/>
            <w:b/>
            <w:bCs/>
            <w:sz w:val="32"/>
            <w:szCs w:val="32"/>
          </w:rPr>
          <w:t>Нефункционални изисквания</w:t>
        </w:r>
      </w:moveFrom>
    </w:p>
    <w:p w14:paraId="04A5F1E6" w14:textId="160AE4FF" w:rsidR="007B3F14" w:rsidDel="00E25089" w:rsidRDefault="007B3F14" w:rsidP="00CD195F">
      <w:pPr>
        <w:spacing w:after="0" w:line="240" w:lineRule="auto"/>
        <w:jc w:val="both"/>
        <w:rPr>
          <w:moveFrom w:id="345" w:author="user" w:date="2020-09-08T17:41:00Z"/>
          <w:rFonts w:ascii="Arial" w:hAnsi="Arial" w:cs="Arial"/>
          <w:sz w:val="24"/>
          <w:szCs w:val="24"/>
        </w:rPr>
      </w:pPr>
    </w:p>
    <w:p w14:paraId="7553AADC" w14:textId="0BAB2EFB" w:rsidR="007B3F14" w:rsidRPr="00AB2540" w:rsidDel="00E25089" w:rsidRDefault="00AB2540" w:rsidP="00AB2540">
      <w:pPr>
        <w:pStyle w:val="ListParagraph"/>
        <w:numPr>
          <w:ilvl w:val="0"/>
          <w:numId w:val="1"/>
        </w:numPr>
        <w:spacing w:after="0" w:line="240" w:lineRule="auto"/>
        <w:jc w:val="both"/>
        <w:rPr>
          <w:moveFrom w:id="346" w:author="user" w:date="2020-09-08T17:41:00Z"/>
          <w:rFonts w:ascii="Arial" w:hAnsi="Arial" w:cs="Arial"/>
          <w:sz w:val="24"/>
          <w:szCs w:val="24"/>
        </w:rPr>
      </w:pPr>
      <w:moveFrom w:id="347" w:author="user" w:date="2020-09-08T17:41:00Z">
        <w:r w:rsidDel="00E25089">
          <w:rPr>
            <w:rFonts w:ascii="Arial" w:hAnsi="Arial" w:cs="Arial"/>
            <w:sz w:val="24"/>
            <w:szCs w:val="24"/>
          </w:rPr>
          <w:t xml:space="preserve">Клиентската част на приложението да бъде реализирана на езика </w:t>
        </w:r>
        <w:r w:rsidDel="00E25089">
          <w:rPr>
            <w:rFonts w:ascii="Arial" w:hAnsi="Arial" w:cs="Arial"/>
            <w:sz w:val="24"/>
            <w:szCs w:val="24"/>
            <w:lang w:val="en-US"/>
          </w:rPr>
          <w:t>JavaScript</w:t>
        </w:r>
        <w:r w:rsidDel="00E25089">
          <w:rPr>
            <w:rFonts w:ascii="Arial" w:hAnsi="Arial" w:cs="Arial"/>
            <w:sz w:val="24"/>
            <w:szCs w:val="24"/>
          </w:rPr>
          <w:t xml:space="preserve"> за бизнес логиката, както </w:t>
        </w:r>
        <w:r w:rsidDel="00E25089">
          <w:rPr>
            <w:rFonts w:ascii="Arial" w:hAnsi="Arial" w:cs="Arial"/>
            <w:sz w:val="24"/>
            <w:szCs w:val="24"/>
            <w:lang w:val="en-US"/>
          </w:rPr>
          <w:t>HTML</w:t>
        </w:r>
        <w:r w:rsidRPr="004D350F" w:rsidDel="00E25089">
          <w:rPr>
            <w:rFonts w:ascii="Arial" w:hAnsi="Arial" w:cs="Arial"/>
            <w:sz w:val="24"/>
            <w:szCs w:val="24"/>
            <w:lang w:val="ru-RU"/>
          </w:rPr>
          <w:t xml:space="preserve"> </w:t>
        </w:r>
        <w:r w:rsidDel="00E25089">
          <w:rPr>
            <w:rFonts w:ascii="Arial" w:hAnsi="Arial" w:cs="Arial"/>
            <w:sz w:val="24"/>
            <w:szCs w:val="24"/>
          </w:rPr>
          <w:t xml:space="preserve">и </w:t>
        </w:r>
        <w:r w:rsidDel="00E25089">
          <w:rPr>
            <w:rFonts w:ascii="Arial" w:hAnsi="Arial" w:cs="Arial"/>
            <w:sz w:val="24"/>
            <w:szCs w:val="24"/>
            <w:lang w:val="en-US"/>
          </w:rPr>
          <w:t>CSS</w:t>
        </w:r>
        <w:r w:rsidRPr="004D350F" w:rsidDel="00E25089">
          <w:rPr>
            <w:rFonts w:ascii="Arial" w:hAnsi="Arial" w:cs="Arial"/>
            <w:sz w:val="24"/>
            <w:szCs w:val="24"/>
            <w:lang w:val="ru-RU"/>
          </w:rPr>
          <w:t xml:space="preserve"> </w:t>
        </w:r>
        <w:r w:rsidDel="00E25089">
          <w:rPr>
            <w:rFonts w:ascii="Arial" w:hAnsi="Arial" w:cs="Arial"/>
            <w:sz w:val="24"/>
            <w:szCs w:val="24"/>
          </w:rPr>
          <w:t>за оформянето и стилизирането на графичния интерфейс</w:t>
        </w:r>
        <w:r w:rsidRPr="004D350F" w:rsidDel="00E25089">
          <w:rPr>
            <w:rFonts w:ascii="Arial" w:hAnsi="Arial" w:cs="Arial"/>
            <w:sz w:val="24"/>
            <w:szCs w:val="24"/>
            <w:lang w:val="ru-RU"/>
          </w:rPr>
          <w:t>.</w:t>
        </w:r>
      </w:moveFrom>
    </w:p>
    <w:p w14:paraId="23445C37" w14:textId="0735D17A" w:rsidR="00AB2540" w:rsidRPr="00AB2540" w:rsidDel="00E25089" w:rsidRDefault="00AB2540" w:rsidP="00AB2540">
      <w:pPr>
        <w:pStyle w:val="ListParagraph"/>
        <w:numPr>
          <w:ilvl w:val="0"/>
          <w:numId w:val="1"/>
        </w:numPr>
        <w:spacing w:after="0" w:line="240" w:lineRule="auto"/>
        <w:jc w:val="both"/>
        <w:rPr>
          <w:moveFrom w:id="348" w:author="user" w:date="2020-09-08T17:41:00Z"/>
          <w:rFonts w:ascii="Arial" w:hAnsi="Arial" w:cs="Arial"/>
          <w:sz w:val="24"/>
          <w:szCs w:val="24"/>
        </w:rPr>
      </w:pPr>
      <w:moveFrom w:id="349" w:author="user" w:date="2020-09-08T17:41:00Z">
        <w:r w:rsidDel="00E25089">
          <w:rPr>
            <w:rFonts w:ascii="Arial" w:hAnsi="Arial" w:cs="Arial"/>
            <w:sz w:val="24"/>
            <w:szCs w:val="24"/>
          </w:rPr>
          <w:t xml:space="preserve">Сървърната част на приложението да бъде реализирана чрез </w:t>
        </w:r>
        <w:r w:rsidDel="00E25089">
          <w:rPr>
            <w:rFonts w:ascii="Arial" w:hAnsi="Arial" w:cs="Arial"/>
            <w:sz w:val="24"/>
            <w:szCs w:val="24"/>
            <w:lang w:val="en-US"/>
          </w:rPr>
          <w:t>NodeJS</w:t>
        </w:r>
        <w:r w:rsidRPr="004D350F" w:rsidDel="00E25089">
          <w:rPr>
            <w:rFonts w:ascii="Arial" w:hAnsi="Arial" w:cs="Arial"/>
            <w:sz w:val="24"/>
            <w:szCs w:val="24"/>
            <w:lang w:val="ru-RU"/>
          </w:rPr>
          <w:t>.</w:t>
        </w:r>
      </w:moveFrom>
    </w:p>
    <w:p w14:paraId="6F28BEE8" w14:textId="61E66FA9" w:rsidR="00AB2540" w:rsidDel="00E25089" w:rsidRDefault="00AB2540" w:rsidP="00AB2540">
      <w:pPr>
        <w:pStyle w:val="ListParagraph"/>
        <w:numPr>
          <w:ilvl w:val="0"/>
          <w:numId w:val="1"/>
        </w:numPr>
        <w:spacing w:after="0" w:line="240" w:lineRule="auto"/>
        <w:jc w:val="both"/>
        <w:rPr>
          <w:moveFrom w:id="350" w:author="user" w:date="2020-09-08T17:41:00Z"/>
          <w:rFonts w:ascii="Arial" w:hAnsi="Arial" w:cs="Arial"/>
          <w:sz w:val="24"/>
          <w:szCs w:val="24"/>
        </w:rPr>
      </w:pPr>
      <w:moveFrom w:id="351" w:author="user" w:date="2020-09-08T17:41:00Z">
        <w:r w:rsidDel="00E25089">
          <w:rPr>
            <w:rFonts w:ascii="Arial" w:hAnsi="Arial" w:cs="Arial"/>
            <w:sz w:val="24"/>
            <w:szCs w:val="24"/>
          </w:rPr>
          <w:t>Приложението да се поддържа на съвременните браузери.</w:t>
        </w:r>
      </w:moveFrom>
    </w:p>
    <w:p w14:paraId="18C52661" w14:textId="60568853" w:rsidR="00AB2540" w:rsidDel="00E25089" w:rsidRDefault="00AB2540" w:rsidP="00AB2540">
      <w:pPr>
        <w:pStyle w:val="ListParagraph"/>
        <w:numPr>
          <w:ilvl w:val="0"/>
          <w:numId w:val="1"/>
        </w:numPr>
        <w:spacing w:after="0" w:line="240" w:lineRule="auto"/>
        <w:jc w:val="both"/>
        <w:rPr>
          <w:moveFrom w:id="352" w:author="user" w:date="2020-09-08T17:41:00Z"/>
          <w:rFonts w:ascii="Arial" w:hAnsi="Arial" w:cs="Arial"/>
          <w:sz w:val="24"/>
          <w:szCs w:val="24"/>
        </w:rPr>
      </w:pPr>
      <w:moveFrom w:id="353" w:author="user" w:date="2020-09-08T17:41:00Z">
        <w:r w:rsidDel="00E25089">
          <w:rPr>
            <w:rFonts w:ascii="Arial" w:hAnsi="Arial" w:cs="Arial"/>
            <w:sz w:val="24"/>
            <w:szCs w:val="24"/>
          </w:rPr>
          <w:t>Приложението да има удобен и приятен за ползване графичен интерфейс.</w:t>
        </w:r>
      </w:moveFrom>
    </w:p>
    <w:p w14:paraId="77E1C8D5" w14:textId="5DD9018A" w:rsidR="00AB2540" w:rsidDel="00E25089" w:rsidRDefault="00AB2540" w:rsidP="00AB2540">
      <w:pPr>
        <w:pStyle w:val="ListParagraph"/>
        <w:numPr>
          <w:ilvl w:val="0"/>
          <w:numId w:val="1"/>
        </w:numPr>
        <w:spacing w:after="0" w:line="240" w:lineRule="auto"/>
        <w:jc w:val="both"/>
        <w:rPr>
          <w:moveFrom w:id="354" w:author="user" w:date="2020-09-08T17:41:00Z"/>
          <w:rFonts w:ascii="Arial" w:hAnsi="Arial" w:cs="Arial"/>
          <w:sz w:val="24"/>
          <w:szCs w:val="24"/>
        </w:rPr>
      </w:pPr>
      <w:moveFrom w:id="355" w:author="user" w:date="2020-09-08T17:41:00Z">
        <w:r w:rsidDel="00E25089">
          <w:rPr>
            <w:rFonts w:ascii="Arial" w:hAnsi="Arial" w:cs="Arial"/>
            <w:sz w:val="24"/>
            <w:szCs w:val="24"/>
          </w:rPr>
          <w:t xml:space="preserve">Сървърната част да използва </w:t>
        </w:r>
        <w:r w:rsidDel="00E25089">
          <w:rPr>
            <w:rFonts w:ascii="Arial" w:hAnsi="Arial" w:cs="Arial"/>
            <w:sz w:val="24"/>
            <w:szCs w:val="24"/>
            <w:lang w:val="en-US"/>
          </w:rPr>
          <w:t>Express</w:t>
        </w:r>
        <w:r w:rsidRPr="004D350F" w:rsidDel="00E25089">
          <w:rPr>
            <w:rFonts w:ascii="Arial" w:hAnsi="Arial" w:cs="Arial"/>
            <w:sz w:val="24"/>
            <w:szCs w:val="24"/>
            <w:lang w:val="ru-RU"/>
          </w:rPr>
          <w:t xml:space="preserve"> </w:t>
        </w:r>
        <w:r w:rsidDel="00E25089">
          <w:rPr>
            <w:rFonts w:ascii="Arial" w:hAnsi="Arial" w:cs="Arial"/>
            <w:sz w:val="24"/>
            <w:szCs w:val="24"/>
          </w:rPr>
          <w:t xml:space="preserve">като библиотека за реализиране на </w:t>
        </w:r>
        <w:r w:rsidDel="00E25089">
          <w:rPr>
            <w:rFonts w:ascii="Arial" w:hAnsi="Arial" w:cs="Arial"/>
            <w:sz w:val="24"/>
            <w:szCs w:val="24"/>
            <w:lang w:val="en-US"/>
          </w:rPr>
          <w:t>rest</w:t>
        </w:r>
        <w:r w:rsidRPr="004D350F" w:rsidDel="00E25089">
          <w:rPr>
            <w:rFonts w:ascii="Arial" w:hAnsi="Arial" w:cs="Arial"/>
            <w:sz w:val="24"/>
            <w:szCs w:val="24"/>
            <w:lang w:val="ru-RU"/>
          </w:rPr>
          <w:t xml:space="preserve"> </w:t>
        </w:r>
        <w:r w:rsidDel="00E25089">
          <w:rPr>
            <w:rFonts w:ascii="Arial" w:hAnsi="Arial" w:cs="Arial"/>
            <w:sz w:val="24"/>
            <w:szCs w:val="24"/>
          </w:rPr>
          <w:t>услуги.</w:t>
        </w:r>
      </w:moveFrom>
    </w:p>
    <w:p w14:paraId="46051A45" w14:textId="544BF2D3" w:rsidR="00AB2540" w:rsidRPr="00AD25D3" w:rsidDel="00E25089" w:rsidRDefault="00AD25D3" w:rsidP="00AB2540">
      <w:pPr>
        <w:pStyle w:val="ListParagraph"/>
        <w:numPr>
          <w:ilvl w:val="0"/>
          <w:numId w:val="1"/>
        </w:numPr>
        <w:spacing w:after="0" w:line="240" w:lineRule="auto"/>
        <w:jc w:val="both"/>
        <w:rPr>
          <w:moveFrom w:id="356" w:author="user" w:date="2020-09-08T17:41:00Z"/>
          <w:rFonts w:ascii="Arial" w:hAnsi="Arial" w:cs="Arial"/>
          <w:sz w:val="24"/>
          <w:szCs w:val="24"/>
        </w:rPr>
      </w:pPr>
      <w:moveFrom w:id="357" w:author="user" w:date="2020-09-08T17:41:00Z">
        <w:r w:rsidDel="00E25089">
          <w:rPr>
            <w:rFonts w:ascii="Arial" w:hAnsi="Arial" w:cs="Arial"/>
            <w:sz w:val="24"/>
            <w:szCs w:val="24"/>
          </w:rPr>
          <w:t xml:space="preserve">Сървърната част да съхранява информацията за песните в база от данни </w:t>
        </w:r>
        <w:r w:rsidDel="00E25089">
          <w:rPr>
            <w:rFonts w:ascii="Arial" w:hAnsi="Arial" w:cs="Arial"/>
            <w:sz w:val="24"/>
            <w:szCs w:val="24"/>
            <w:lang w:val="en-US"/>
          </w:rPr>
          <w:t>MYSQL</w:t>
        </w:r>
        <w:r w:rsidRPr="004D350F" w:rsidDel="00E25089">
          <w:rPr>
            <w:rFonts w:ascii="Arial" w:hAnsi="Arial" w:cs="Arial"/>
            <w:sz w:val="24"/>
            <w:szCs w:val="24"/>
            <w:lang w:val="ru-RU"/>
          </w:rPr>
          <w:t>.</w:t>
        </w:r>
      </w:moveFrom>
    </w:p>
    <w:p w14:paraId="79104903" w14:textId="339D2515" w:rsidR="00AD25D3" w:rsidDel="00E25089" w:rsidRDefault="00AD25D3" w:rsidP="00AB2540">
      <w:pPr>
        <w:pStyle w:val="ListParagraph"/>
        <w:numPr>
          <w:ilvl w:val="0"/>
          <w:numId w:val="1"/>
        </w:numPr>
        <w:spacing w:after="0" w:line="240" w:lineRule="auto"/>
        <w:jc w:val="both"/>
        <w:rPr>
          <w:moveFrom w:id="358" w:author="user" w:date="2020-09-08T17:41:00Z"/>
          <w:rFonts w:ascii="Arial" w:hAnsi="Arial" w:cs="Arial"/>
          <w:sz w:val="24"/>
          <w:szCs w:val="24"/>
        </w:rPr>
      </w:pPr>
      <w:moveFrom w:id="359" w:author="user" w:date="2020-09-08T17:41:00Z">
        <w:r w:rsidDel="00E25089">
          <w:rPr>
            <w:rFonts w:ascii="Arial" w:hAnsi="Arial" w:cs="Arial"/>
            <w:sz w:val="24"/>
            <w:szCs w:val="24"/>
          </w:rPr>
          <w:t xml:space="preserve">Клиентската страна да използва </w:t>
        </w:r>
        <w:r w:rsidRPr="00AD25D3" w:rsidDel="00E25089">
          <w:rPr>
            <w:rFonts w:ascii="Arial" w:hAnsi="Arial" w:cs="Arial"/>
            <w:sz w:val="24"/>
            <w:szCs w:val="24"/>
          </w:rPr>
          <w:t>abcjs</w:t>
        </w:r>
        <w:r w:rsidRPr="004D350F" w:rsidDel="00E25089">
          <w:rPr>
            <w:rFonts w:ascii="Arial" w:hAnsi="Arial" w:cs="Arial"/>
            <w:sz w:val="24"/>
            <w:szCs w:val="24"/>
            <w:lang w:val="ru-RU"/>
          </w:rPr>
          <w:t xml:space="preserve"> </w:t>
        </w:r>
        <w:r w:rsidDel="00E25089">
          <w:rPr>
            <w:rFonts w:ascii="Arial" w:hAnsi="Arial" w:cs="Arial"/>
            <w:sz w:val="24"/>
            <w:szCs w:val="24"/>
          </w:rPr>
          <w:t>библиотека за да генерира ноти.</w:t>
        </w:r>
      </w:moveFrom>
    </w:p>
    <w:p w14:paraId="64D611F3" w14:textId="5EA8E379" w:rsidR="00AD25D3" w:rsidDel="00E25089" w:rsidRDefault="00AD25D3" w:rsidP="00AB2540">
      <w:pPr>
        <w:pStyle w:val="ListParagraph"/>
        <w:numPr>
          <w:ilvl w:val="0"/>
          <w:numId w:val="1"/>
        </w:numPr>
        <w:spacing w:after="0" w:line="240" w:lineRule="auto"/>
        <w:jc w:val="both"/>
        <w:rPr>
          <w:moveFrom w:id="360" w:author="user" w:date="2020-09-08T17:41:00Z"/>
          <w:rFonts w:ascii="Arial" w:hAnsi="Arial" w:cs="Arial"/>
          <w:sz w:val="24"/>
          <w:szCs w:val="24"/>
        </w:rPr>
      </w:pPr>
      <w:moveFrom w:id="361" w:author="user" w:date="2020-09-08T17:41:00Z">
        <w:r w:rsidDel="00E25089">
          <w:rPr>
            <w:rFonts w:ascii="Arial" w:hAnsi="Arial" w:cs="Arial"/>
            <w:sz w:val="24"/>
            <w:szCs w:val="24"/>
          </w:rPr>
          <w:t xml:space="preserve">Клиентската страна да използва </w:t>
        </w:r>
        <w:r w:rsidR="00B77C2C" w:rsidDel="00E25089">
          <w:rPr>
            <w:rFonts w:ascii="Arial" w:hAnsi="Arial" w:cs="Arial"/>
            <w:sz w:val="24"/>
            <w:szCs w:val="24"/>
            <w:lang w:val="en-US"/>
          </w:rPr>
          <w:t>tuner</w:t>
        </w:r>
        <w:r w:rsidRPr="004D350F" w:rsidDel="00E25089">
          <w:rPr>
            <w:rFonts w:ascii="Arial" w:hAnsi="Arial" w:cs="Arial"/>
            <w:sz w:val="24"/>
            <w:szCs w:val="24"/>
            <w:lang w:val="ru-RU"/>
          </w:rPr>
          <w:t xml:space="preserve"> </w:t>
        </w:r>
        <w:r w:rsidDel="00E25089">
          <w:rPr>
            <w:rFonts w:ascii="Arial" w:hAnsi="Arial" w:cs="Arial"/>
            <w:sz w:val="24"/>
            <w:szCs w:val="24"/>
          </w:rPr>
          <w:t>за да може да разпознава нотите, когато биват свирени.</w:t>
        </w:r>
      </w:moveFrom>
    </w:p>
    <w:p w14:paraId="60926CFB" w14:textId="66B0CC22" w:rsidR="0094267B" w:rsidDel="00E25089" w:rsidRDefault="0094267B" w:rsidP="00AB2540">
      <w:pPr>
        <w:pStyle w:val="ListParagraph"/>
        <w:numPr>
          <w:ilvl w:val="0"/>
          <w:numId w:val="1"/>
        </w:numPr>
        <w:spacing w:after="0" w:line="240" w:lineRule="auto"/>
        <w:jc w:val="both"/>
        <w:rPr>
          <w:moveFrom w:id="362" w:author="user" w:date="2020-09-08T17:41:00Z"/>
          <w:rFonts w:ascii="Arial" w:hAnsi="Arial" w:cs="Arial"/>
          <w:sz w:val="24"/>
          <w:szCs w:val="24"/>
        </w:rPr>
      </w:pPr>
      <w:moveFrom w:id="363" w:author="user" w:date="2020-09-08T17:41:00Z">
        <w:r w:rsidDel="00E25089">
          <w:rPr>
            <w:rFonts w:ascii="Arial" w:hAnsi="Arial" w:cs="Arial"/>
            <w:sz w:val="24"/>
            <w:szCs w:val="24"/>
          </w:rPr>
          <w:t xml:space="preserve">Клиентската страна да използва </w:t>
        </w:r>
        <w:r w:rsidRPr="0094267B" w:rsidDel="00E25089">
          <w:rPr>
            <w:rFonts w:ascii="Arial" w:hAnsi="Arial" w:cs="Arial"/>
            <w:sz w:val="24"/>
            <w:szCs w:val="24"/>
          </w:rPr>
          <w:t>dom-to-image</w:t>
        </w:r>
        <w:r w:rsidDel="00E25089">
          <w:rPr>
            <w:rFonts w:ascii="Arial" w:hAnsi="Arial" w:cs="Arial"/>
            <w:sz w:val="24"/>
            <w:szCs w:val="24"/>
          </w:rPr>
          <w:t xml:space="preserve"> за конвертиране на генерираните ноти в снимка.</w:t>
        </w:r>
      </w:moveFrom>
    </w:p>
    <w:p w14:paraId="6B0450A7" w14:textId="7F518D23" w:rsidR="00581D5F" w:rsidDel="00E25089" w:rsidRDefault="00581D5F" w:rsidP="00AB2540">
      <w:pPr>
        <w:pStyle w:val="ListParagraph"/>
        <w:numPr>
          <w:ilvl w:val="0"/>
          <w:numId w:val="1"/>
        </w:numPr>
        <w:spacing w:after="0" w:line="240" w:lineRule="auto"/>
        <w:jc w:val="both"/>
        <w:rPr>
          <w:moveFrom w:id="364" w:author="user" w:date="2020-09-08T17:41:00Z"/>
          <w:rFonts w:ascii="Arial" w:hAnsi="Arial" w:cs="Arial"/>
          <w:sz w:val="24"/>
          <w:szCs w:val="24"/>
        </w:rPr>
      </w:pPr>
      <w:moveFrom w:id="365" w:author="user" w:date="2020-09-08T17:41:00Z">
        <w:r w:rsidDel="00E25089">
          <w:rPr>
            <w:rFonts w:ascii="Arial" w:hAnsi="Arial" w:cs="Arial"/>
            <w:sz w:val="24"/>
            <w:szCs w:val="24"/>
          </w:rPr>
          <w:t xml:space="preserve">За стилизирането на клиентската страна да се използва библиотеката </w:t>
        </w:r>
        <w:r w:rsidDel="00E25089">
          <w:rPr>
            <w:rFonts w:ascii="Arial" w:hAnsi="Arial" w:cs="Arial"/>
            <w:sz w:val="24"/>
            <w:szCs w:val="24"/>
            <w:lang w:val="en-US"/>
          </w:rPr>
          <w:t>Bootstrap</w:t>
        </w:r>
        <w:r w:rsidDel="00E25089">
          <w:rPr>
            <w:rFonts w:ascii="Arial" w:hAnsi="Arial" w:cs="Arial"/>
            <w:sz w:val="24"/>
            <w:szCs w:val="24"/>
          </w:rPr>
          <w:t>.</w:t>
        </w:r>
      </w:moveFrom>
    </w:p>
    <w:moveFromRangeEnd w:id="320"/>
    <w:p w14:paraId="043C582E" w14:textId="1A0F864C" w:rsidR="000764B7" w:rsidRDefault="000764B7" w:rsidP="000764B7">
      <w:pPr>
        <w:pStyle w:val="ListParagraph"/>
        <w:spacing w:after="0" w:line="240" w:lineRule="auto"/>
        <w:ind w:left="1440"/>
        <w:jc w:val="both"/>
        <w:rPr>
          <w:rFonts w:ascii="Arial" w:hAnsi="Arial" w:cs="Arial"/>
          <w:sz w:val="24"/>
          <w:szCs w:val="24"/>
        </w:rPr>
      </w:pPr>
    </w:p>
    <w:p w14:paraId="710198FE" w14:textId="0311444C" w:rsidR="000764B7" w:rsidRPr="00143396" w:rsidRDefault="000764B7" w:rsidP="000764B7">
      <w:pPr>
        <w:spacing w:after="0" w:line="240" w:lineRule="auto"/>
        <w:jc w:val="both"/>
        <w:rPr>
          <w:rFonts w:ascii="Arial" w:hAnsi="Arial" w:cs="Arial"/>
          <w:b/>
          <w:bCs/>
          <w:sz w:val="36"/>
          <w:szCs w:val="36"/>
        </w:rPr>
      </w:pPr>
      <w:r w:rsidRPr="00143396">
        <w:rPr>
          <w:rFonts w:ascii="Arial" w:hAnsi="Arial" w:cs="Arial"/>
          <w:b/>
          <w:bCs/>
          <w:sz w:val="36"/>
          <w:szCs w:val="36"/>
        </w:rPr>
        <w:t>Концептуален дизайн на системата</w:t>
      </w:r>
    </w:p>
    <w:p w14:paraId="655731C5" w14:textId="77777777" w:rsidR="000764B7" w:rsidRPr="000764B7" w:rsidRDefault="000764B7" w:rsidP="000764B7">
      <w:pPr>
        <w:spacing w:after="0" w:line="240" w:lineRule="auto"/>
        <w:jc w:val="both"/>
        <w:rPr>
          <w:rFonts w:ascii="Arial" w:hAnsi="Arial" w:cs="Arial"/>
          <w:b/>
          <w:bCs/>
          <w:sz w:val="36"/>
          <w:szCs w:val="36"/>
        </w:rPr>
      </w:pPr>
    </w:p>
    <w:p w14:paraId="5D1D492D" w14:textId="34508902" w:rsidR="000764B7" w:rsidRDefault="000764B7" w:rsidP="000764B7">
      <w:pPr>
        <w:spacing w:after="0" w:line="240" w:lineRule="auto"/>
        <w:jc w:val="both"/>
        <w:rPr>
          <w:rFonts w:ascii="Arial" w:hAnsi="Arial" w:cs="Arial"/>
          <w:b/>
          <w:bCs/>
          <w:sz w:val="32"/>
          <w:szCs w:val="32"/>
        </w:rPr>
      </w:pPr>
      <w:r>
        <w:rPr>
          <w:rFonts w:ascii="Arial" w:hAnsi="Arial" w:cs="Arial"/>
          <w:b/>
          <w:bCs/>
          <w:sz w:val="32"/>
          <w:szCs w:val="32"/>
        </w:rPr>
        <w:t xml:space="preserve">Софтуерна архитектура на </w:t>
      </w:r>
      <w:r w:rsidR="00DD5050">
        <w:rPr>
          <w:rFonts w:ascii="Arial" w:hAnsi="Arial" w:cs="Arial"/>
          <w:b/>
          <w:bCs/>
          <w:sz w:val="32"/>
          <w:szCs w:val="32"/>
        </w:rPr>
        <w:t>приложението</w:t>
      </w:r>
      <w:r w:rsidR="005E7EB0">
        <w:rPr>
          <w:rFonts w:ascii="Arial" w:hAnsi="Arial" w:cs="Arial"/>
          <w:b/>
          <w:bCs/>
          <w:sz w:val="32"/>
          <w:szCs w:val="32"/>
        </w:rPr>
        <w:t xml:space="preserve"> </w:t>
      </w:r>
    </w:p>
    <w:p w14:paraId="609FE42E" w14:textId="21E9412D" w:rsidR="000764B7" w:rsidRPr="004D350F" w:rsidRDefault="000764B7">
      <w:pPr>
        <w:spacing w:after="0" w:line="286" w:lineRule="auto"/>
        <w:jc w:val="both"/>
        <w:rPr>
          <w:rFonts w:ascii="Arial" w:hAnsi="Arial" w:cs="Arial"/>
          <w:sz w:val="24"/>
          <w:szCs w:val="24"/>
          <w:lang w:val="ru-RU"/>
        </w:rPr>
        <w:pPrChange w:id="366" w:author="user" w:date="2020-09-08T17:43:00Z">
          <w:pPr>
            <w:spacing w:after="0" w:line="240" w:lineRule="auto"/>
            <w:jc w:val="both"/>
          </w:pPr>
        </w:pPrChange>
      </w:pPr>
      <w:r>
        <w:rPr>
          <w:rFonts w:ascii="Arial" w:hAnsi="Arial" w:cs="Arial"/>
          <w:sz w:val="24"/>
          <w:szCs w:val="24"/>
        </w:rPr>
        <w:tab/>
      </w:r>
    </w:p>
    <w:p w14:paraId="0ECD1E73" w14:textId="130205C2" w:rsidR="00DD5050" w:rsidRDefault="000764B7">
      <w:pPr>
        <w:spacing w:after="0" w:line="286" w:lineRule="auto"/>
        <w:jc w:val="both"/>
        <w:rPr>
          <w:rFonts w:ascii="Arial" w:hAnsi="Arial" w:cs="Arial"/>
          <w:sz w:val="24"/>
          <w:szCs w:val="24"/>
        </w:rPr>
        <w:pPrChange w:id="367" w:author="user" w:date="2020-09-08T17:43:00Z">
          <w:pPr>
            <w:spacing w:after="0" w:line="240" w:lineRule="auto"/>
            <w:jc w:val="both"/>
          </w:pPr>
        </w:pPrChange>
      </w:pPr>
      <w:r w:rsidRPr="004D350F">
        <w:rPr>
          <w:rFonts w:ascii="Arial" w:hAnsi="Arial" w:cs="Arial"/>
          <w:sz w:val="24"/>
          <w:szCs w:val="24"/>
          <w:lang w:val="ru-RU"/>
        </w:rPr>
        <w:tab/>
      </w:r>
      <w:r>
        <w:rPr>
          <w:rFonts w:ascii="Arial" w:hAnsi="Arial" w:cs="Arial"/>
          <w:sz w:val="24"/>
          <w:szCs w:val="24"/>
        </w:rPr>
        <w:t>Софтуерната архитектура показва как отделните подсистеми</w:t>
      </w:r>
      <w:r w:rsidR="00DD5050">
        <w:rPr>
          <w:rFonts w:ascii="Arial" w:hAnsi="Arial" w:cs="Arial"/>
          <w:sz w:val="24"/>
          <w:szCs w:val="24"/>
        </w:rPr>
        <w:t xml:space="preserve"> са свързани една с друга и как си комуникират. Системата се състои от три от три подсистеми:</w:t>
      </w:r>
    </w:p>
    <w:p w14:paraId="4FA38DE3" w14:textId="33B33E19" w:rsidR="00DD5050" w:rsidRDefault="00DD5050">
      <w:pPr>
        <w:pStyle w:val="ListParagraph"/>
        <w:numPr>
          <w:ilvl w:val="0"/>
          <w:numId w:val="3"/>
        </w:numPr>
        <w:spacing w:after="0" w:line="286" w:lineRule="auto"/>
        <w:jc w:val="both"/>
        <w:rPr>
          <w:rFonts w:ascii="Arial" w:hAnsi="Arial" w:cs="Arial"/>
          <w:sz w:val="24"/>
          <w:szCs w:val="24"/>
        </w:rPr>
        <w:pPrChange w:id="368" w:author="user" w:date="2020-09-08T17:43:00Z">
          <w:pPr>
            <w:pStyle w:val="ListParagraph"/>
            <w:numPr>
              <w:numId w:val="3"/>
            </w:numPr>
            <w:spacing w:after="0" w:line="240" w:lineRule="auto"/>
            <w:ind w:hanging="360"/>
            <w:jc w:val="both"/>
          </w:pPr>
        </w:pPrChange>
      </w:pPr>
      <w:r>
        <w:rPr>
          <w:rFonts w:ascii="Arial" w:hAnsi="Arial" w:cs="Arial"/>
          <w:sz w:val="24"/>
          <w:szCs w:val="24"/>
        </w:rPr>
        <w:t>Клиентска подсистема, която работи в срядата на браузера.</w:t>
      </w:r>
    </w:p>
    <w:p w14:paraId="7E620990" w14:textId="1CCD8888" w:rsidR="00DD5050" w:rsidRDefault="00DD5050">
      <w:pPr>
        <w:pStyle w:val="ListParagraph"/>
        <w:numPr>
          <w:ilvl w:val="0"/>
          <w:numId w:val="3"/>
        </w:numPr>
        <w:spacing w:after="0" w:line="286" w:lineRule="auto"/>
        <w:jc w:val="both"/>
        <w:rPr>
          <w:rFonts w:ascii="Arial" w:hAnsi="Arial" w:cs="Arial"/>
          <w:sz w:val="24"/>
          <w:szCs w:val="24"/>
        </w:rPr>
        <w:pPrChange w:id="369" w:author="user" w:date="2020-09-08T17:43:00Z">
          <w:pPr>
            <w:pStyle w:val="ListParagraph"/>
            <w:numPr>
              <w:numId w:val="3"/>
            </w:numPr>
            <w:spacing w:after="0" w:line="240" w:lineRule="auto"/>
            <w:ind w:hanging="360"/>
            <w:jc w:val="both"/>
          </w:pPr>
        </w:pPrChange>
      </w:pPr>
      <w:r>
        <w:rPr>
          <w:rFonts w:ascii="Arial" w:hAnsi="Arial" w:cs="Arial"/>
          <w:sz w:val="24"/>
          <w:szCs w:val="24"/>
        </w:rPr>
        <w:t xml:space="preserve">Сървърна подсистема, която работи в </w:t>
      </w:r>
      <w:r>
        <w:rPr>
          <w:rFonts w:ascii="Arial" w:hAnsi="Arial" w:cs="Arial"/>
          <w:sz w:val="24"/>
          <w:szCs w:val="24"/>
          <w:lang w:val="en-US"/>
        </w:rPr>
        <w:t>Windows</w:t>
      </w:r>
      <w:r w:rsidRPr="004D350F">
        <w:rPr>
          <w:rFonts w:ascii="Arial" w:hAnsi="Arial" w:cs="Arial"/>
          <w:sz w:val="24"/>
          <w:szCs w:val="24"/>
          <w:lang w:val="ru-RU"/>
        </w:rPr>
        <w:t xml:space="preserve"> </w:t>
      </w:r>
      <w:r>
        <w:rPr>
          <w:rFonts w:ascii="Arial" w:hAnsi="Arial" w:cs="Arial"/>
          <w:sz w:val="24"/>
          <w:szCs w:val="24"/>
        </w:rPr>
        <w:t>среда.</w:t>
      </w:r>
    </w:p>
    <w:p w14:paraId="13FB88A6" w14:textId="273FB8A0" w:rsidR="00DD5050" w:rsidRDefault="00DD5050">
      <w:pPr>
        <w:pStyle w:val="ListParagraph"/>
        <w:numPr>
          <w:ilvl w:val="0"/>
          <w:numId w:val="3"/>
        </w:numPr>
        <w:spacing w:after="0" w:line="286" w:lineRule="auto"/>
        <w:jc w:val="both"/>
        <w:rPr>
          <w:rFonts w:ascii="Arial" w:hAnsi="Arial" w:cs="Arial"/>
          <w:sz w:val="24"/>
          <w:szCs w:val="24"/>
        </w:rPr>
        <w:pPrChange w:id="370" w:author="user" w:date="2020-09-08T17:43:00Z">
          <w:pPr>
            <w:pStyle w:val="ListParagraph"/>
            <w:numPr>
              <w:numId w:val="3"/>
            </w:numPr>
            <w:spacing w:after="0" w:line="240" w:lineRule="auto"/>
            <w:ind w:hanging="360"/>
            <w:jc w:val="both"/>
          </w:pPr>
        </w:pPrChange>
      </w:pPr>
      <w:r>
        <w:rPr>
          <w:rFonts w:ascii="Arial" w:hAnsi="Arial" w:cs="Arial"/>
          <w:sz w:val="24"/>
          <w:szCs w:val="24"/>
        </w:rPr>
        <w:t>База от данни.</w:t>
      </w:r>
    </w:p>
    <w:p w14:paraId="529AAA9D" w14:textId="2CCDC89A" w:rsidR="00DD5050" w:rsidRDefault="00DD5050">
      <w:pPr>
        <w:spacing w:after="0" w:line="286" w:lineRule="auto"/>
        <w:jc w:val="both"/>
        <w:rPr>
          <w:rFonts w:ascii="Arial" w:hAnsi="Arial" w:cs="Arial"/>
          <w:sz w:val="24"/>
          <w:szCs w:val="24"/>
        </w:rPr>
        <w:pPrChange w:id="371" w:author="user" w:date="2020-09-08T17:43:00Z">
          <w:pPr>
            <w:spacing w:after="0" w:line="240" w:lineRule="auto"/>
            <w:jc w:val="both"/>
          </w:pPr>
        </w:pPrChange>
      </w:pPr>
    </w:p>
    <w:p w14:paraId="486F2619" w14:textId="77777777" w:rsidR="005E7EB0" w:rsidRDefault="005E7EB0">
      <w:pPr>
        <w:spacing w:after="0" w:line="286" w:lineRule="auto"/>
        <w:jc w:val="both"/>
        <w:pPrChange w:id="372" w:author="user" w:date="2020-09-08T17:43:00Z">
          <w:pPr>
            <w:spacing w:after="0" w:line="240" w:lineRule="auto"/>
            <w:jc w:val="both"/>
          </w:pPr>
        </w:pPrChange>
      </w:pPr>
      <w:r w:rsidRPr="005E7EB0">
        <w:rPr>
          <w:noProof/>
          <w:lang w:val="en-US" w:bidi="he-IL"/>
        </w:rPr>
        <w:drawing>
          <wp:inline distT="0" distB="0" distL="0" distR="0" wp14:anchorId="3105CCEA" wp14:editId="523963A2">
            <wp:extent cx="6038328" cy="2231136"/>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16829" cy="2297091"/>
                    </a:xfrm>
                    <a:prstGeom prst="rect">
                      <a:avLst/>
                    </a:prstGeom>
                  </pic:spPr>
                </pic:pic>
              </a:graphicData>
            </a:graphic>
          </wp:inline>
        </w:drawing>
      </w:r>
      <w:r w:rsidRPr="005E7EB0">
        <w:t xml:space="preserve"> </w:t>
      </w:r>
    </w:p>
    <w:p w14:paraId="2D76904A" w14:textId="77777777" w:rsidR="005E7EB0" w:rsidRDefault="005E7EB0">
      <w:pPr>
        <w:spacing w:after="0" w:line="286" w:lineRule="auto"/>
        <w:jc w:val="both"/>
        <w:pPrChange w:id="373" w:author="user" w:date="2020-09-08T17:43:00Z">
          <w:pPr>
            <w:spacing w:after="0" w:line="240" w:lineRule="auto"/>
            <w:jc w:val="both"/>
          </w:pPr>
        </w:pPrChange>
      </w:pPr>
    </w:p>
    <w:p w14:paraId="393C9DD9" w14:textId="65194912" w:rsidR="00DD5050" w:rsidRPr="00CC22B3" w:rsidRDefault="00DD5050">
      <w:pPr>
        <w:spacing w:after="0" w:line="286" w:lineRule="auto"/>
        <w:jc w:val="center"/>
        <w:rPr>
          <w:rFonts w:ascii="Arial" w:hAnsi="Arial" w:cs="Arial"/>
          <w:i/>
          <w:iCs/>
          <w:sz w:val="24"/>
          <w:szCs w:val="24"/>
          <w:rPrChange w:id="374" w:author="user" w:date="2020-09-08T17:41:00Z">
            <w:rPr>
              <w:rFonts w:ascii="Arial" w:hAnsi="Arial" w:cs="Arial"/>
              <w:sz w:val="24"/>
              <w:szCs w:val="24"/>
            </w:rPr>
          </w:rPrChange>
        </w:rPr>
        <w:pPrChange w:id="375" w:author="user" w:date="2020-09-08T17:43:00Z">
          <w:pPr>
            <w:spacing w:after="0" w:line="240" w:lineRule="auto"/>
            <w:jc w:val="both"/>
          </w:pPr>
        </w:pPrChange>
      </w:pPr>
      <w:r w:rsidRPr="00CC22B3">
        <w:rPr>
          <w:rFonts w:ascii="Arial" w:hAnsi="Arial" w:cs="Arial"/>
          <w:i/>
          <w:iCs/>
          <w:sz w:val="24"/>
          <w:szCs w:val="24"/>
          <w:rPrChange w:id="376" w:author="user" w:date="2020-09-08T17:41:00Z">
            <w:rPr>
              <w:rFonts w:ascii="Arial" w:hAnsi="Arial" w:cs="Arial"/>
              <w:sz w:val="24"/>
              <w:szCs w:val="24"/>
            </w:rPr>
          </w:rPrChange>
        </w:rPr>
        <w:t>Фиг</w:t>
      </w:r>
      <w:r w:rsidR="005E7EB0" w:rsidRPr="00CC22B3">
        <w:rPr>
          <w:rFonts w:ascii="Arial" w:hAnsi="Arial" w:cs="Arial"/>
          <w:i/>
          <w:iCs/>
          <w:sz w:val="24"/>
          <w:szCs w:val="24"/>
          <w:rPrChange w:id="377" w:author="user" w:date="2020-09-08T17:41:00Z">
            <w:rPr>
              <w:rFonts w:ascii="Arial" w:hAnsi="Arial" w:cs="Arial"/>
              <w:sz w:val="24"/>
              <w:szCs w:val="24"/>
            </w:rPr>
          </w:rPrChange>
        </w:rPr>
        <w:t>ура</w:t>
      </w:r>
      <w:r w:rsidRPr="00CC22B3">
        <w:rPr>
          <w:rFonts w:ascii="Arial" w:hAnsi="Arial" w:cs="Arial"/>
          <w:i/>
          <w:iCs/>
          <w:sz w:val="24"/>
          <w:szCs w:val="24"/>
          <w:rPrChange w:id="378" w:author="user" w:date="2020-09-08T17:41:00Z">
            <w:rPr>
              <w:rFonts w:ascii="Arial" w:hAnsi="Arial" w:cs="Arial"/>
              <w:sz w:val="24"/>
              <w:szCs w:val="24"/>
            </w:rPr>
          </w:rPrChange>
        </w:rPr>
        <w:t xml:space="preserve"> </w:t>
      </w:r>
      <w:r w:rsidRPr="00CC22B3">
        <w:rPr>
          <w:rFonts w:ascii="Arial" w:hAnsi="Arial" w:cs="Arial"/>
          <w:i/>
          <w:iCs/>
          <w:sz w:val="24"/>
          <w:szCs w:val="24"/>
          <w:highlight w:val="green"/>
          <w:lang w:val="en-US"/>
          <w:rPrChange w:id="379" w:author="user" w:date="2020-09-08T17:41:00Z">
            <w:rPr>
              <w:rFonts w:ascii="Arial" w:hAnsi="Arial" w:cs="Arial"/>
              <w:sz w:val="24"/>
              <w:szCs w:val="24"/>
              <w:highlight w:val="green"/>
              <w:lang w:val="en-US"/>
            </w:rPr>
          </w:rPrChange>
        </w:rPr>
        <w:t>N</w:t>
      </w:r>
      <w:r w:rsidR="005E7EB0" w:rsidRPr="00CC22B3">
        <w:rPr>
          <w:rFonts w:ascii="Arial" w:hAnsi="Arial" w:cs="Arial"/>
          <w:i/>
          <w:iCs/>
          <w:sz w:val="24"/>
          <w:szCs w:val="24"/>
          <w:lang w:val="ru-RU"/>
          <w:rPrChange w:id="380" w:author="user" w:date="2020-09-08T17:41:00Z">
            <w:rPr>
              <w:rFonts w:ascii="Arial" w:hAnsi="Arial" w:cs="Arial"/>
              <w:sz w:val="24"/>
              <w:szCs w:val="24"/>
              <w:lang w:val="ru-RU"/>
            </w:rPr>
          </w:rPrChange>
        </w:rPr>
        <w:t xml:space="preserve">. </w:t>
      </w:r>
      <w:r w:rsidR="005E7EB0" w:rsidRPr="00CC22B3">
        <w:rPr>
          <w:rFonts w:ascii="Arial" w:hAnsi="Arial" w:cs="Arial"/>
          <w:i/>
          <w:iCs/>
          <w:sz w:val="24"/>
          <w:szCs w:val="24"/>
          <w:rPrChange w:id="381" w:author="user" w:date="2020-09-08T17:41:00Z">
            <w:rPr>
              <w:rFonts w:ascii="Arial" w:hAnsi="Arial" w:cs="Arial"/>
              <w:sz w:val="24"/>
              <w:szCs w:val="24"/>
            </w:rPr>
          </w:rPrChange>
        </w:rPr>
        <w:t>Илюстрация на Софтуерната архитектура на приложението</w:t>
      </w:r>
    </w:p>
    <w:p w14:paraId="66319CB8" w14:textId="77777777" w:rsidR="00CC22B3" w:rsidRDefault="00CC22B3">
      <w:pPr>
        <w:spacing w:after="0" w:line="286" w:lineRule="auto"/>
        <w:jc w:val="both"/>
        <w:rPr>
          <w:ins w:id="382" w:author="user" w:date="2020-09-08T17:41:00Z"/>
          <w:rFonts w:ascii="Arial" w:hAnsi="Arial" w:cs="Arial"/>
          <w:sz w:val="24"/>
          <w:szCs w:val="24"/>
        </w:rPr>
        <w:pPrChange w:id="383" w:author="user" w:date="2020-09-08T17:43:00Z">
          <w:pPr>
            <w:spacing w:after="0" w:line="240" w:lineRule="auto"/>
            <w:jc w:val="both"/>
          </w:pPr>
        </w:pPrChange>
      </w:pPr>
    </w:p>
    <w:p w14:paraId="246D574A" w14:textId="0BA1C0FC" w:rsidR="00A53E7F" w:rsidRDefault="00A53E7F">
      <w:pPr>
        <w:spacing w:after="0" w:line="286" w:lineRule="auto"/>
        <w:jc w:val="both"/>
        <w:rPr>
          <w:rFonts w:ascii="Arial" w:hAnsi="Arial" w:cs="Arial"/>
          <w:sz w:val="24"/>
          <w:szCs w:val="24"/>
        </w:rPr>
        <w:pPrChange w:id="384" w:author="user" w:date="2020-09-08T17:43:00Z">
          <w:pPr>
            <w:spacing w:after="0" w:line="240" w:lineRule="auto"/>
            <w:jc w:val="both"/>
          </w:pPr>
        </w:pPrChange>
      </w:pPr>
      <w:r>
        <w:rPr>
          <w:rFonts w:ascii="Arial" w:hAnsi="Arial" w:cs="Arial"/>
          <w:sz w:val="24"/>
          <w:szCs w:val="24"/>
        </w:rPr>
        <w:t xml:space="preserve">На фигура </w:t>
      </w:r>
      <w:r w:rsidRPr="00A53E7F">
        <w:rPr>
          <w:rFonts w:ascii="Arial" w:hAnsi="Arial" w:cs="Arial"/>
          <w:sz w:val="24"/>
          <w:szCs w:val="24"/>
          <w:highlight w:val="green"/>
          <w:lang w:val="en-US"/>
        </w:rPr>
        <w:t>N</w:t>
      </w:r>
      <w:r w:rsidRPr="004D350F">
        <w:rPr>
          <w:rFonts w:ascii="Arial" w:hAnsi="Arial" w:cs="Arial"/>
          <w:sz w:val="24"/>
          <w:szCs w:val="24"/>
          <w:lang w:val="ru-RU"/>
        </w:rPr>
        <w:t xml:space="preserve"> </w:t>
      </w:r>
      <w:r>
        <w:rPr>
          <w:rFonts w:ascii="Arial" w:hAnsi="Arial" w:cs="Arial"/>
          <w:sz w:val="24"/>
          <w:szCs w:val="24"/>
        </w:rPr>
        <w:t xml:space="preserve">се наблюдава архитектурата на приложението. Комуникацията между клиентската страна и сървърната става посредством </w:t>
      </w:r>
      <w:r>
        <w:rPr>
          <w:rFonts w:ascii="Arial" w:hAnsi="Arial" w:cs="Arial"/>
          <w:sz w:val="24"/>
          <w:szCs w:val="24"/>
          <w:lang w:val="en-US"/>
        </w:rPr>
        <w:t>HTTP</w:t>
      </w:r>
      <w:ins w:id="385" w:author="user" w:date="2020-09-08T17:42:00Z">
        <w:r w:rsidR="00CC22B3" w:rsidRPr="00CC22B3">
          <w:rPr>
            <w:rFonts w:ascii="Arial" w:hAnsi="Arial" w:cs="Arial"/>
            <w:sz w:val="24"/>
            <w:szCs w:val="24"/>
            <w:lang w:val="ru-RU"/>
            <w:rPrChange w:id="386" w:author="user" w:date="2020-09-08T17:42:00Z">
              <w:rPr>
                <w:rFonts w:ascii="Arial" w:hAnsi="Arial" w:cs="Arial"/>
                <w:sz w:val="24"/>
                <w:szCs w:val="24"/>
                <w:lang w:val="en-US"/>
              </w:rPr>
            </w:rPrChange>
          </w:rPr>
          <w:t xml:space="preserve"> </w:t>
        </w:r>
      </w:ins>
      <w:r>
        <w:rPr>
          <w:rFonts w:ascii="Arial" w:hAnsi="Arial" w:cs="Arial"/>
          <w:sz w:val="24"/>
          <w:szCs w:val="24"/>
        </w:rPr>
        <w:t>(</w:t>
      </w:r>
      <w:r>
        <w:rPr>
          <w:rFonts w:ascii="Arial" w:hAnsi="Arial" w:cs="Arial"/>
          <w:sz w:val="24"/>
          <w:szCs w:val="24"/>
          <w:lang w:val="en-US"/>
        </w:rPr>
        <w:t>Hypertext</w:t>
      </w:r>
      <w:r w:rsidRPr="004D350F">
        <w:rPr>
          <w:rFonts w:ascii="Arial" w:hAnsi="Arial" w:cs="Arial"/>
          <w:sz w:val="24"/>
          <w:szCs w:val="24"/>
          <w:lang w:val="ru-RU"/>
        </w:rPr>
        <w:t xml:space="preserve"> </w:t>
      </w:r>
      <w:r>
        <w:rPr>
          <w:rFonts w:ascii="Arial" w:hAnsi="Arial" w:cs="Arial"/>
          <w:sz w:val="24"/>
          <w:szCs w:val="24"/>
          <w:lang w:val="en-US"/>
        </w:rPr>
        <w:t>Transfer</w:t>
      </w:r>
      <w:r w:rsidRPr="004D350F">
        <w:rPr>
          <w:rFonts w:ascii="Arial" w:hAnsi="Arial" w:cs="Arial"/>
          <w:sz w:val="24"/>
          <w:szCs w:val="24"/>
          <w:lang w:val="ru-RU"/>
        </w:rPr>
        <w:t xml:space="preserve"> </w:t>
      </w:r>
      <w:r>
        <w:rPr>
          <w:rFonts w:ascii="Arial" w:hAnsi="Arial" w:cs="Arial"/>
          <w:sz w:val="24"/>
          <w:szCs w:val="24"/>
          <w:lang w:val="en-US"/>
        </w:rPr>
        <w:t>Protocol</w:t>
      </w:r>
      <w:r w:rsidRPr="004D350F">
        <w:rPr>
          <w:rFonts w:ascii="Arial" w:hAnsi="Arial" w:cs="Arial"/>
          <w:sz w:val="24"/>
          <w:szCs w:val="24"/>
          <w:lang w:val="ru-RU"/>
        </w:rPr>
        <w:t xml:space="preserve">) </w:t>
      </w:r>
      <w:r>
        <w:rPr>
          <w:rFonts w:ascii="Arial" w:hAnsi="Arial" w:cs="Arial"/>
          <w:sz w:val="24"/>
          <w:szCs w:val="24"/>
        </w:rPr>
        <w:t xml:space="preserve">протокола реализирана чрез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услуги.</w:t>
      </w:r>
      <w:r w:rsidRPr="004D350F">
        <w:rPr>
          <w:rFonts w:ascii="Arial" w:hAnsi="Arial" w:cs="Arial"/>
          <w:sz w:val="24"/>
          <w:szCs w:val="24"/>
          <w:lang w:val="ru-RU"/>
        </w:rPr>
        <w:t xml:space="preserve"> </w:t>
      </w:r>
      <w:r>
        <w:rPr>
          <w:rFonts w:ascii="Arial" w:hAnsi="Arial" w:cs="Arial"/>
          <w:sz w:val="24"/>
          <w:szCs w:val="24"/>
        </w:rPr>
        <w:t xml:space="preserve">Информацията, която сървърът обработва, се съхранява в </w:t>
      </w: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 xml:space="preserve">база данни. Трите подсистеми оформят </w:t>
      </w:r>
      <w:r>
        <w:rPr>
          <w:rFonts w:ascii="Arial" w:hAnsi="Arial" w:cs="Arial"/>
          <w:sz w:val="24"/>
          <w:szCs w:val="24"/>
          <w:lang w:val="en-US"/>
        </w:rPr>
        <w:t>MVC</w:t>
      </w:r>
      <w:r w:rsidRPr="004D350F">
        <w:rPr>
          <w:rFonts w:ascii="Arial" w:hAnsi="Arial" w:cs="Arial"/>
          <w:sz w:val="24"/>
          <w:szCs w:val="24"/>
          <w:lang w:val="ru-RU"/>
        </w:rPr>
        <w:t>(</w:t>
      </w:r>
      <w:r>
        <w:rPr>
          <w:rFonts w:ascii="Arial" w:hAnsi="Arial" w:cs="Arial"/>
          <w:sz w:val="24"/>
          <w:szCs w:val="24"/>
          <w:lang w:val="en-US"/>
        </w:rPr>
        <w:t>Model</w:t>
      </w:r>
      <w:r w:rsidRPr="004D350F">
        <w:rPr>
          <w:rFonts w:ascii="Arial" w:hAnsi="Arial" w:cs="Arial"/>
          <w:sz w:val="24"/>
          <w:szCs w:val="24"/>
          <w:lang w:val="ru-RU"/>
        </w:rPr>
        <w:t xml:space="preserve"> </w:t>
      </w:r>
      <w:r>
        <w:rPr>
          <w:rFonts w:ascii="Arial" w:hAnsi="Arial" w:cs="Arial"/>
          <w:sz w:val="24"/>
          <w:szCs w:val="24"/>
          <w:lang w:val="en-US"/>
        </w:rPr>
        <w:t>View</w:t>
      </w:r>
      <w:r w:rsidRPr="004D350F">
        <w:rPr>
          <w:rFonts w:ascii="Arial" w:hAnsi="Arial" w:cs="Arial"/>
          <w:sz w:val="24"/>
          <w:szCs w:val="24"/>
          <w:lang w:val="ru-RU"/>
        </w:rPr>
        <w:t xml:space="preserve"> </w:t>
      </w:r>
      <w:r>
        <w:rPr>
          <w:rFonts w:ascii="Arial" w:hAnsi="Arial" w:cs="Arial"/>
          <w:sz w:val="24"/>
          <w:szCs w:val="24"/>
          <w:lang w:val="en-US"/>
        </w:rPr>
        <w:t>Controller</w:t>
      </w:r>
      <w:r w:rsidRPr="004D350F">
        <w:rPr>
          <w:rFonts w:ascii="Arial" w:hAnsi="Arial" w:cs="Arial"/>
          <w:sz w:val="24"/>
          <w:szCs w:val="24"/>
          <w:lang w:val="ru-RU"/>
        </w:rPr>
        <w:t xml:space="preserve">) </w:t>
      </w:r>
      <w:r>
        <w:rPr>
          <w:rFonts w:ascii="Arial" w:hAnsi="Arial" w:cs="Arial"/>
          <w:sz w:val="24"/>
          <w:szCs w:val="24"/>
        </w:rPr>
        <w:t xml:space="preserve">архитектурата, която осигурява лесна за поддържане </w:t>
      </w:r>
      <w:r w:rsidR="001A46E9">
        <w:rPr>
          <w:rFonts w:ascii="Arial" w:hAnsi="Arial" w:cs="Arial"/>
          <w:sz w:val="24"/>
          <w:szCs w:val="24"/>
        </w:rPr>
        <w:t xml:space="preserve">и ефективна </w:t>
      </w:r>
      <w:r>
        <w:rPr>
          <w:rFonts w:ascii="Arial" w:hAnsi="Arial" w:cs="Arial"/>
          <w:sz w:val="24"/>
          <w:szCs w:val="24"/>
        </w:rPr>
        <w:t>система. В приложението:</w:t>
      </w:r>
    </w:p>
    <w:p w14:paraId="086C3EF4" w14:textId="60342FA4" w:rsidR="00A53E7F" w:rsidRPr="00A53E7F" w:rsidRDefault="00A53E7F">
      <w:pPr>
        <w:pStyle w:val="ListParagraph"/>
        <w:numPr>
          <w:ilvl w:val="0"/>
          <w:numId w:val="4"/>
        </w:numPr>
        <w:spacing w:after="0" w:line="286" w:lineRule="auto"/>
        <w:jc w:val="both"/>
        <w:rPr>
          <w:rFonts w:ascii="Arial" w:hAnsi="Arial" w:cs="Arial"/>
          <w:sz w:val="24"/>
          <w:szCs w:val="24"/>
        </w:rPr>
        <w:pPrChange w:id="387" w:author="user" w:date="2020-09-08T17:43:00Z">
          <w:pPr>
            <w:pStyle w:val="ListParagraph"/>
            <w:numPr>
              <w:numId w:val="4"/>
            </w:numPr>
            <w:spacing w:after="0" w:line="240" w:lineRule="auto"/>
            <w:ind w:hanging="360"/>
            <w:jc w:val="both"/>
          </w:pPr>
        </w:pPrChange>
      </w:pPr>
      <w:r>
        <w:rPr>
          <w:rFonts w:ascii="Arial" w:hAnsi="Arial" w:cs="Arial"/>
          <w:sz w:val="24"/>
          <w:szCs w:val="24"/>
        </w:rPr>
        <w:t xml:space="preserve">Клиентската страна(браузера) отговоря на </w:t>
      </w:r>
      <w:r>
        <w:rPr>
          <w:rFonts w:ascii="Arial" w:hAnsi="Arial" w:cs="Arial"/>
          <w:sz w:val="24"/>
          <w:szCs w:val="24"/>
          <w:lang w:val="en-US"/>
        </w:rPr>
        <w:t>View</w:t>
      </w:r>
      <w:r w:rsidRPr="004D350F">
        <w:rPr>
          <w:rFonts w:ascii="Arial" w:hAnsi="Arial" w:cs="Arial"/>
          <w:sz w:val="24"/>
          <w:szCs w:val="24"/>
          <w:lang w:val="ru-RU"/>
        </w:rPr>
        <w:t>.</w:t>
      </w:r>
    </w:p>
    <w:p w14:paraId="4D149A58" w14:textId="5ABE065C" w:rsidR="00A53E7F" w:rsidRPr="005562C0" w:rsidRDefault="00A53E7F">
      <w:pPr>
        <w:pStyle w:val="ListParagraph"/>
        <w:numPr>
          <w:ilvl w:val="0"/>
          <w:numId w:val="4"/>
        </w:numPr>
        <w:spacing w:after="0" w:line="286" w:lineRule="auto"/>
        <w:jc w:val="both"/>
        <w:rPr>
          <w:rFonts w:ascii="Arial" w:hAnsi="Arial" w:cs="Arial"/>
          <w:sz w:val="24"/>
          <w:szCs w:val="24"/>
        </w:rPr>
        <w:pPrChange w:id="388" w:author="user" w:date="2020-09-08T17:43:00Z">
          <w:pPr>
            <w:pStyle w:val="ListParagraph"/>
            <w:numPr>
              <w:numId w:val="4"/>
            </w:numPr>
            <w:spacing w:after="0" w:line="240" w:lineRule="auto"/>
            <w:ind w:hanging="360"/>
            <w:jc w:val="both"/>
          </w:pPr>
        </w:pPrChange>
      </w:pPr>
      <w:r>
        <w:rPr>
          <w:rFonts w:ascii="Arial" w:hAnsi="Arial" w:cs="Arial"/>
          <w:sz w:val="24"/>
          <w:szCs w:val="24"/>
        </w:rPr>
        <w:t>Сървърната страна(</w:t>
      </w:r>
      <w:r>
        <w:rPr>
          <w:rFonts w:ascii="Arial" w:hAnsi="Arial" w:cs="Arial"/>
          <w:sz w:val="24"/>
          <w:szCs w:val="24"/>
          <w:lang w:val="en-US"/>
        </w:rPr>
        <w:t>Express</w:t>
      </w:r>
      <w:r w:rsidRPr="004D350F">
        <w:rPr>
          <w:rFonts w:ascii="Arial" w:hAnsi="Arial" w:cs="Arial"/>
          <w:sz w:val="24"/>
          <w:szCs w:val="24"/>
        </w:rPr>
        <w:t xml:space="preserve"> + </w:t>
      </w:r>
      <w:r>
        <w:rPr>
          <w:rFonts w:ascii="Arial" w:hAnsi="Arial" w:cs="Arial"/>
          <w:sz w:val="24"/>
          <w:szCs w:val="24"/>
          <w:lang w:val="en-US"/>
        </w:rPr>
        <w:t>NodeJS</w:t>
      </w:r>
      <w:r w:rsidRPr="004D350F">
        <w:rPr>
          <w:rFonts w:ascii="Arial" w:hAnsi="Arial" w:cs="Arial"/>
          <w:sz w:val="24"/>
          <w:szCs w:val="24"/>
        </w:rPr>
        <w:t xml:space="preserve">) </w:t>
      </w:r>
      <w:r>
        <w:rPr>
          <w:rFonts w:ascii="Arial" w:hAnsi="Arial" w:cs="Arial"/>
          <w:sz w:val="24"/>
          <w:szCs w:val="24"/>
        </w:rPr>
        <w:t>отговоря</w:t>
      </w:r>
      <w:r w:rsidR="005562C0">
        <w:rPr>
          <w:rFonts w:ascii="Arial" w:hAnsi="Arial" w:cs="Arial"/>
          <w:sz w:val="24"/>
          <w:szCs w:val="24"/>
        </w:rPr>
        <w:t xml:space="preserve"> на </w:t>
      </w:r>
      <w:r w:rsidR="005562C0">
        <w:rPr>
          <w:rFonts w:ascii="Arial" w:hAnsi="Arial" w:cs="Arial"/>
          <w:sz w:val="24"/>
          <w:szCs w:val="24"/>
          <w:lang w:val="en-US"/>
        </w:rPr>
        <w:t>Controller</w:t>
      </w:r>
      <w:r w:rsidR="005562C0" w:rsidRPr="004D350F">
        <w:rPr>
          <w:rFonts w:ascii="Arial" w:hAnsi="Arial" w:cs="Arial"/>
          <w:sz w:val="24"/>
          <w:szCs w:val="24"/>
        </w:rPr>
        <w:t>.</w:t>
      </w:r>
    </w:p>
    <w:p w14:paraId="4706E4F8" w14:textId="6FCC7DB2" w:rsidR="005562C0" w:rsidRPr="005E7EB0" w:rsidRDefault="005562C0">
      <w:pPr>
        <w:pStyle w:val="ListParagraph"/>
        <w:numPr>
          <w:ilvl w:val="0"/>
          <w:numId w:val="4"/>
        </w:numPr>
        <w:spacing w:after="0" w:line="286" w:lineRule="auto"/>
        <w:jc w:val="both"/>
        <w:rPr>
          <w:rFonts w:ascii="Arial" w:hAnsi="Arial" w:cs="Arial"/>
          <w:sz w:val="24"/>
          <w:szCs w:val="24"/>
        </w:rPr>
        <w:pPrChange w:id="389" w:author="user" w:date="2020-09-08T17:43:00Z">
          <w:pPr>
            <w:pStyle w:val="ListParagraph"/>
            <w:numPr>
              <w:numId w:val="4"/>
            </w:numPr>
            <w:spacing w:after="0" w:line="240" w:lineRule="auto"/>
            <w:ind w:hanging="360"/>
            <w:jc w:val="both"/>
          </w:pPr>
        </w:pPrChange>
      </w:pPr>
      <w:r>
        <w:rPr>
          <w:rFonts w:ascii="Arial" w:hAnsi="Arial" w:cs="Arial"/>
          <w:sz w:val="24"/>
          <w:szCs w:val="24"/>
        </w:rPr>
        <w:t xml:space="preserve">Базата данни отговоря на </w:t>
      </w:r>
      <w:r>
        <w:rPr>
          <w:rFonts w:ascii="Arial" w:hAnsi="Arial" w:cs="Arial"/>
          <w:sz w:val="24"/>
          <w:szCs w:val="24"/>
          <w:lang w:val="en-US"/>
        </w:rPr>
        <w:t>Model</w:t>
      </w:r>
      <w:r w:rsidRPr="004D350F">
        <w:rPr>
          <w:rFonts w:ascii="Arial" w:hAnsi="Arial" w:cs="Arial"/>
          <w:sz w:val="24"/>
          <w:szCs w:val="24"/>
          <w:lang w:val="ru-RU"/>
        </w:rPr>
        <w:t>.</w:t>
      </w:r>
    </w:p>
    <w:p w14:paraId="12FF08C2" w14:textId="69A72FE5" w:rsidR="005E7EB0" w:rsidRDefault="005E7EB0" w:rsidP="005E7EB0">
      <w:pPr>
        <w:spacing w:after="0" w:line="240" w:lineRule="auto"/>
        <w:jc w:val="both"/>
        <w:rPr>
          <w:rFonts w:ascii="Arial" w:hAnsi="Arial" w:cs="Arial"/>
          <w:sz w:val="24"/>
          <w:szCs w:val="24"/>
        </w:rPr>
      </w:pPr>
    </w:p>
    <w:p w14:paraId="5A7B9F41" w14:textId="4D809018" w:rsidR="005E7EB0" w:rsidDel="00CC22B3" w:rsidRDefault="005E7EB0">
      <w:pPr>
        <w:spacing w:after="0" w:line="286" w:lineRule="auto"/>
        <w:jc w:val="both"/>
        <w:rPr>
          <w:del w:id="390" w:author="user" w:date="2020-09-08T17:43:00Z"/>
          <w:rFonts w:ascii="Arial" w:hAnsi="Arial" w:cs="Arial"/>
          <w:b/>
          <w:bCs/>
          <w:sz w:val="32"/>
          <w:szCs w:val="32"/>
        </w:rPr>
        <w:pPrChange w:id="391" w:author="user" w:date="2020-09-08T17:44:00Z">
          <w:pPr>
            <w:spacing w:after="0" w:line="240" w:lineRule="auto"/>
            <w:jc w:val="both"/>
          </w:pPr>
        </w:pPrChange>
      </w:pPr>
    </w:p>
    <w:p w14:paraId="3EC53394" w14:textId="5824D7C3" w:rsidR="005E7EB0" w:rsidDel="00CC22B3" w:rsidRDefault="005E7EB0">
      <w:pPr>
        <w:spacing w:after="0" w:line="286" w:lineRule="auto"/>
        <w:jc w:val="both"/>
        <w:rPr>
          <w:del w:id="392" w:author="user" w:date="2020-09-08T17:43:00Z"/>
          <w:rFonts w:ascii="Arial" w:hAnsi="Arial" w:cs="Arial"/>
          <w:b/>
          <w:bCs/>
          <w:sz w:val="32"/>
          <w:szCs w:val="32"/>
        </w:rPr>
        <w:pPrChange w:id="393" w:author="user" w:date="2020-09-08T17:44:00Z">
          <w:pPr>
            <w:spacing w:after="0" w:line="240" w:lineRule="auto"/>
            <w:jc w:val="both"/>
          </w:pPr>
        </w:pPrChange>
      </w:pPr>
    </w:p>
    <w:p w14:paraId="0B3CE8C6" w14:textId="53996504" w:rsidR="001A46E9" w:rsidRDefault="005E7EB0">
      <w:pPr>
        <w:spacing w:after="0" w:line="286" w:lineRule="auto"/>
        <w:jc w:val="both"/>
        <w:rPr>
          <w:rFonts w:ascii="Arial" w:hAnsi="Arial" w:cs="Arial"/>
          <w:b/>
          <w:bCs/>
          <w:sz w:val="36"/>
          <w:szCs w:val="36"/>
        </w:rPr>
        <w:pPrChange w:id="394" w:author="user" w:date="2020-09-08T17:44:00Z">
          <w:pPr>
            <w:spacing w:after="0" w:line="240" w:lineRule="auto"/>
            <w:jc w:val="both"/>
          </w:pPr>
        </w:pPrChange>
      </w:pPr>
      <w:r w:rsidRPr="005E7EB0">
        <w:rPr>
          <w:rFonts w:ascii="Arial" w:hAnsi="Arial" w:cs="Arial"/>
          <w:b/>
          <w:bCs/>
          <w:sz w:val="32"/>
          <w:szCs w:val="32"/>
        </w:rPr>
        <w:t>Концептуален модел на базата данни</w:t>
      </w:r>
    </w:p>
    <w:p w14:paraId="619E26A1" w14:textId="51CF8650" w:rsidR="001A46E9" w:rsidRDefault="001A46E9">
      <w:pPr>
        <w:spacing w:after="0" w:line="286" w:lineRule="auto"/>
        <w:jc w:val="both"/>
        <w:rPr>
          <w:rFonts w:ascii="Arial" w:hAnsi="Arial" w:cs="Arial"/>
          <w:sz w:val="24"/>
          <w:szCs w:val="24"/>
        </w:rPr>
        <w:pPrChange w:id="395" w:author="user" w:date="2020-09-08T17:44:00Z">
          <w:pPr>
            <w:spacing w:after="0" w:line="240" w:lineRule="auto"/>
            <w:jc w:val="both"/>
          </w:pPr>
        </w:pPrChange>
      </w:pPr>
      <w:r>
        <w:rPr>
          <w:rFonts w:ascii="Arial" w:hAnsi="Arial" w:cs="Arial"/>
          <w:sz w:val="24"/>
          <w:szCs w:val="24"/>
        </w:rPr>
        <w:tab/>
      </w:r>
    </w:p>
    <w:p w14:paraId="21607F6F" w14:textId="36F0A198" w:rsidR="001A46E9" w:rsidRDefault="001A46E9">
      <w:pPr>
        <w:spacing w:after="0" w:line="286" w:lineRule="auto"/>
        <w:jc w:val="both"/>
        <w:rPr>
          <w:rFonts w:ascii="Arial" w:hAnsi="Arial" w:cs="Arial"/>
          <w:sz w:val="24"/>
          <w:szCs w:val="24"/>
        </w:rPr>
        <w:pPrChange w:id="396" w:author="user" w:date="2020-09-08T17:44:00Z">
          <w:pPr>
            <w:spacing w:after="0" w:line="240" w:lineRule="auto"/>
            <w:jc w:val="both"/>
          </w:pPr>
        </w:pPrChange>
      </w:pPr>
      <w:r>
        <w:rPr>
          <w:rFonts w:ascii="Arial" w:hAnsi="Arial" w:cs="Arial"/>
          <w:sz w:val="24"/>
          <w:szCs w:val="24"/>
        </w:rPr>
        <w:tab/>
        <w:t xml:space="preserve">Базата данни съхранява необходимите данни за песни и композитори, които се използват от приложението. На фигура </w:t>
      </w:r>
      <w:r w:rsidRPr="001A46E9">
        <w:rPr>
          <w:rFonts w:ascii="Arial" w:hAnsi="Arial" w:cs="Arial"/>
          <w:sz w:val="24"/>
          <w:szCs w:val="24"/>
          <w:highlight w:val="green"/>
          <w:lang w:val="en-US"/>
        </w:rPr>
        <w:t>N</w:t>
      </w:r>
      <w:r w:rsidRPr="004D350F">
        <w:rPr>
          <w:rFonts w:ascii="Arial" w:hAnsi="Arial" w:cs="Arial"/>
          <w:sz w:val="24"/>
          <w:szCs w:val="24"/>
          <w:lang w:val="ru-RU"/>
        </w:rPr>
        <w:t xml:space="preserve"> </w:t>
      </w:r>
      <w:r>
        <w:rPr>
          <w:rFonts w:ascii="Arial" w:hAnsi="Arial" w:cs="Arial"/>
          <w:sz w:val="24"/>
          <w:szCs w:val="24"/>
        </w:rPr>
        <w:t xml:space="preserve">е илюстрирана </w:t>
      </w:r>
      <w:r>
        <w:rPr>
          <w:rFonts w:ascii="Arial" w:hAnsi="Arial" w:cs="Arial"/>
          <w:sz w:val="24"/>
          <w:szCs w:val="24"/>
          <w:lang w:val="en-US"/>
        </w:rPr>
        <w:t>ER</w:t>
      </w:r>
      <w:r w:rsidRPr="004D350F">
        <w:rPr>
          <w:rFonts w:ascii="Arial" w:hAnsi="Arial" w:cs="Arial"/>
          <w:sz w:val="24"/>
          <w:szCs w:val="24"/>
          <w:lang w:val="ru-RU"/>
        </w:rPr>
        <w:t xml:space="preserve"> </w:t>
      </w:r>
      <w:r>
        <w:rPr>
          <w:rFonts w:ascii="Arial" w:hAnsi="Arial" w:cs="Arial"/>
          <w:sz w:val="24"/>
          <w:szCs w:val="24"/>
        </w:rPr>
        <w:t>диаграма на базата данни.</w:t>
      </w:r>
    </w:p>
    <w:p w14:paraId="4874161D" w14:textId="288144D5" w:rsidR="001A46E9" w:rsidRDefault="001A46E9">
      <w:pPr>
        <w:spacing w:after="0" w:line="286" w:lineRule="auto"/>
        <w:jc w:val="both"/>
        <w:rPr>
          <w:rFonts w:ascii="Arial" w:hAnsi="Arial" w:cs="Arial"/>
          <w:sz w:val="24"/>
          <w:szCs w:val="24"/>
        </w:rPr>
        <w:pPrChange w:id="397" w:author="user" w:date="2020-09-08T17:44:00Z">
          <w:pPr>
            <w:spacing w:after="0" w:line="240" w:lineRule="auto"/>
            <w:jc w:val="both"/>
          </w:pPr>
        </w:pPrChange>
      </w:pPr>
    </w:p>
    <w:p w14:paraId="56882D96" w14:textId="1E07B827" w:rsidR="001A46E9" w:rsidRDefault="005E7EB0">
      <w:pPr>
        <w:spacing w:after="0" w:line="286" w:lineRule="auto"/>
        <w:jc w:val="both"/>
        <w:rPr>
          <w:rFonts w:ascii="Arial" w:hAnsi="Arial" w:cs="Arial"/>
          <w:sz w:val="24"/>
          <w:szCs w:val="24"/>
        </w:rPr>
        <w:pPrChange w:id="398" w:author="user" w:date="2020-09-08T17:44:00Z">
          <w:pPr>
            <w:spacing w:after="0" w:line="240" w:lineRule="auto"/>
            <w:jc w:val="both"/>
          </w:pPr>
        </w:pPrChange>
      </w:pPr>
      <w:r w:rsidRPr="005E7EB0">
        <w:rPr>
          <w:noProof/>
          <w:lang w:val="en-US" w:bidi="he-IL"/>
        </w:rPr>
        <w:drawing>
          <wp:inline distT="0" distB="0" distL="0" distR="0" wp14:anchorId="25BC2E2F" wp14:editId="52944AD5">
            <wp:extent cx="5943600" cy="19348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34845"/>
                    </a:xfrm>
                    <a:prstGeom prst="rect">
                      <a:avLst/>
                    </a:prstGeom>
                  </pic:spPr>
                </pic:pic>
              </a:graphicData>
            </a:graphic>
          </wp:inline>
        </w:drawing>
      </w:r>
    </w:p>
    <w:p w14:paraId="293083CA" w14:textId="77777777" w:rsidR="005E7EB0" w:rsidRDefault="005E7EB0">
      <w:pPr>
        <w:spacing w:after="0" w:line="286" w:lineRule="auto"/>
        <w:jc w:val="both"/>
        <w:rPr>
          <w:rFonts w:ascii="Arial" w:hAnsi="Arial" w:cs="Arial"/>
          <w:sz w:val="24"/>
          <w:szCs w:val="24"/>
        </w:rPr>
        <w:pPrChange w:id="399" w:author="user" w:date="2020-09-08T17:44:00Z">
          <w:pPr>
            <w:spacing w:after="0" w:line="240" w:lineRule="auto"/>
            <w:jc w:val="both"/>
          </w:pPr>
        </w:pPrChange>
      </w:pPr>
    </w:p>
    <w:p w14:paraId="4396BB86" w14:textId="33E92413" w:rsidR="001A46E9" w:rsidDel="00D03F55" w:rsidRDefault="001A46E9">
      <w:pPr>
        <w:spacing w:after="0" w:line="286" w:lineRule="auto"/>
        <w:jc w:val="both"/>
        <w:rPr>
          <w:del w:id="400" w:author="Valentin Aleksandrov" w:date="2020-09-09T09:14:00Z"/>
          <w:rFonts w:ascii="Arial" w:hAnsi="Arial" w:cs="Arial"/>
          <w:sz w:val="24"/>
          <w:szCs w:val="24"/>
        </w:rPr>
        <w:pPrChange w:id="401" w:author="user" w:date="2020-09-08T17:44:00Z">
          <w:pPr>
            <w:spacing w:after="0" w:line="240" w:lineRule="auto"/>
            <w:jc w:val="both"/>
          </w:pPr>
        </w:pPrChange>
      </w:pPr>
      <w:r>
        <w:rPr>
          <w:rFonts w:ascii="Arial" w:hAnsi="Arial" w:cs="Arial"/>
          <w:sz w:val="24"/>
          <w:szCs w:val="24"/>
        </w:rPr>
        <w:t xml:space="preserve">Фигура </w:t>
      </w:r>
      <w:r w:rsidRPr="001A46E9">
        <w:rPr>
          <w:rFonts w:ascii="Arial" w:hAnsi="Arial" w:cs="Arial"/>
          <w:sz w:val="24"/>
          <w:szCs w:val="24"/>
          <w:highlight w:val="green"/>
          <w:lang w:val="en-US"/>
        </w:rPr>
        <w:t>N</w:t>
      </w:r>
      <w:r w:rsidRPr="004D350F">
        <w:rPr>
          <w:rFonts w:ascii="Arial" w:hAnsi="Arial" w:cs="Arial"/>
          <w:sz w:val="24"/>
          <w:szCs w:val="24"/>
          <w:lang w:val="ru-RU"/>
        </w:rPr>
        <w:t xml:space="preserve">. </w:t>
      </w:r>
      <w:r>
        <w:rPr>
          <w:rFonts w:ascii="Arial" w:hAnsi="Arial" w:cs="Arial"/>
          <w:sz w:val="24"/>
          <w:szCs w:val="24"/>
          <w:lang w:val="en-US"/>
        </w:rPr>
        <w:t>Entity</w:t>
      </w:r>
      <w:r w:rsidRPr="004D350F">
        <w:rPr>
          <w:rFonts w:ascii="Arial" w:hAnsi="Arial" w:cs="Arial"/>
          <w:sz w:val="24"/>
          <w:szCs w:val="24"/>
          <w:lang w:val="ru-RU"/>
        </w:rPr>
        <w:t>-</w:t>
      </w:r>
      <w:r>
        <w:rPr>
          <w:rFonts w:ascii="Arial" w:hAnsi="Arial" w:cs="Arial"/>
          <w:sz w:val="24"/>
          <w:szCs w:val="24"/>
          <w:lang w:val="en-US"/>
        </w:rPr>
        <w:t>relationship</w:t>
      </w:r>
      <w:r w:rsidRPr="004D350F">
        <w:rPr>
          <w:rFonts w:ascii="Arial" w:hAnsi="Arial" w:cs="Arial"/>
          <w:sz w:val="24"/>
          <w:szCs w:val="24"/>
          <w:lang w:val="ru-RU"/>
        </w:rPr>
        <w:t xml:space="preserve"> (</w:t>
      </w:r>
      <w:r>
        <w:rPr>
          <w:rFonts w:ascii="Arial" w:hAnsi="Arial" w:cs="Arial"/>
          <w:sz w:val="24"/>
          <w:szCs w:val="24"/>
          <w:lang w:val="en-US"/>
        </w:rPr>
        <w:t>ER</w:t>
      </w:r>
      <w:r w:rsidRPr="004D350F">
        <w:rPr>
          <w:rFonts w:ascii="Arial" w:hAnsi="Arial" w:cs="Arial"/>
          <w:sz w:val="24"/>
          <w:szCs w:val="24"/>
          <w:lang w:val="ru-RU"/>
        </w:rPr>
        <w:t xml:space="preserve">) </w:t>
      </w:r>
      <w:r>
        <w:rPr>
          <w:rFonts w:ascii="Arial" w:hAnsi="Arial" w:cs="Arial"/>
          <w:sz w:val="24"/>
          <w:szCs w:val="24"/>
        </w:rPr>
        <w:t>диаграма на базата данни.</w:t>
      </w:r>
    </w:p>
    <w:p w14:paraId="1219B3CA" w14:textId="7F12F969" w:rsidR="001A46E9" w:rsidRDefault="001A46E9">
      <w:pPr>
        <w:spacing w:after="0" w:line="286" w:lineRule="auto"/>
        <w:jc w:val="both"/>
        <w:rPr>
          <w:rFonts w:ascii="Arial" w:hAnsi="Arial" w:cs="Arial"/>
          <w:sz w:val="24"/>
          <w:szCs w:val="24"/>
        </w:rPr>
        <w:pPrChange w:id="402" w:author="user" w:date="2020-09-08T17:44:00Z">
          <w:pPr>
            <w:spacing w:after="0" w:line="240" w:lineRule="auto"/>
            <w:jc w:val="both"/>
          </w:pPr>
        </w:pPrChange>
      </w:pPr>
    </w:p>
    <w:p w14:paraId="15F737B8" w14:textId="48214A03" w:rsidR="001A46E9" w:rsidRDefault="001A46E9">
      <w:pPr>
        <w:spacing w:after="0" w:line="286" w:lineRule="auto"/>
        <w:jc w:val="both"/>
        <w:rPr>
          <w:rFonts w:ascii="Arial" w:hAnsi="Arial" w:cs="Arial"/>
          <w:sz w:val="24"/>
          <w:szCs w:val="24"/>
        </w:rPr>
        <w:pPrChange w:id="403" w:author="user" w:date="2020-09-08T17:44:00Z">
          <w:pPr>
            <w:spacing w:after="0" w:line="240" w:lineRule="auto"/>
            <w:jc w:val="both"/>
          </w:pPr>
        </w:pPrChange>
      </w:pPr>
    </w:p>
    <w:p w14:paraId="72C290DC" w14:textId="1FF3A2F4" w:rsidR="001A46E9" w:rsidRPr="00AB48D0" w:rsidRDefault="000148D4">
      <w:pPr>
        <w:spacing w:after="0" w:line="286" w:lineRule="auto"/>
        <w:jc w:val="both"/>
        <w:rPr>
          <w:rFonts w:ascii="Arial" w:hAnsi="Arial" w:cs="Arial"/>
          <w:b/>
          <w:bCs/>
          <w:sz w:val="36"/>
          <w:szCs w:val="36"/>
        </w:rPr>
        <w:pPrChange w:id="404" w:author="user" w:date="2020-09-08T17:44:00Z">
          <w:pPr>
            <w:spacing w:after="0" w:line="240" w:lineRule="auto"/>
            <w:jc w:val="both"/>
          </w:pPr>
        </w:pPrChange>
      </w:pPr>
      <w:r w:rsidRPr="00AB48D0">
        <w:rPr>
          <w:rFonts w:ascii="Arial" w:hAnsi="Arial" w:cs="Arial"/>
          <w:b/>
          <w:bCs/>
          <w:sz w:val="36"/>
          <w:szCs w:val="36"/>
        </w:rPr>
        <w:t>Използвани данни</w:t>
      </w:r>
    </w:p>
    <w:p w14:paraId="40212976" w14:textId="6BE3C3DF" w:rsidR="001A46E9" w:rsidRDefault="001A46E9">
      <w:pPr>
        <w:spacing w:after="0" w:line="286" w:lineRule="auto"/>
        <w:jc w:val="both"/>
        <w:rPr>
          <w:rFonts w:ascii="Arial" w:hAnsi="Arial" w:cs="Arial"/>
          <w:sz w:val="24"/>
          <w:szCs w:val="24"/>
        </w:rPr>
        <w:pPrChange w:id="405" w:author="user" w:date="2020-09-08T17:44:00Z">
          <w:pPr>
            <w:spacing w:after="0" w:line="240" w:lineRule="auto"/>
            <w:jc w:val="both"/>
          </w:pPr>
        </w:pPrChange>
      </w:pPr>
    </w:p>
    <w:p w14:paraId="1BDE3C39" w14:textId="344ACCBA" w:rsidR="001A46E9" w:rsidRDefault="000148D4">
      <w:pPr>
        <w:spacing w:after="0" w:line="286" w:lineRule="auto"/>
        <w:jc w:val="both"/>
        <w:rPr>
          <w:rFonts w:ascii="Arial" w:hAnsi="Arial" w:cs="Arial"/>
          <w:sz w:val="24"/>
          <w:szCs w:val="24"/>
        </w:rPr>
        <w:pPrChange w:id="406" w:author="user" w:date="2020-09-08T17:44:00Z">
          <w:pPr>
            <w:spacing w:after="0" w:line="240" w:lineRule="auto"/>
            <w:jc w:val="both"/>
          </w:pPr>
        </w:pPrChange>
      </w:pPr>
      <w:r>
        <w:rPr>
          <w:rFonts w:ascii="Arial" w:hAnsi="Arial" w:cs="Arial"/>
          <w:sz w:val="24"/>
          <w:szCs w:val="24"/>
        </w:rPr>
        <w:tab/>
        <w:t>За да реализира функционалностите по засичане на музиката</w:t>
      </w:r>
      <w:r w:rsidR="0020358B" w:rsidRPr="004D350F">
        <w:rPr>
          <w:rFonts w:ascii="Arial" w:hAnsi="Arial" w:cs="Arial"/>
          <w:sz w:val="24"/>
          <w:szCs w:val="24"/>
          <w:lang w:val="ru-RU"/>
        </w:rPr>
        <w:t>,</w:t>
      </w:r>
      <w:r>
        <w:rPr>
          <w:rFonts w:ascii="Arial" w:hAnsi="Arial" w:cs="Arial"/>
          <w:sz w:val="24"/>
          <w:szCs w:val="24"/>
        </w:rPr>
        <w:t xml:space="preserve"> изсвирена от клиента, музикалното приложение използва микрофона на клиента за да слуша за изсвирената музика. Необходимата информация за песните, която се използва за да се реализират функционалностите на приложението, се съхранява в </w:t>
      </w: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 xml:space="preserve">база данни. Сървърът е отговорен да снабди тази информация от базата данни до клиента в подходящ формат чрез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 xml:space="preserve">услуги, които използват </w:t>
      </w:r>
      <w:r>
        <w:rPr>
          <w:rFonts w:ascii="Arial" w:hAnsi="Arial" w:cs="Arial"/>
          <w:sz w:val="24"/>
          <w:szCs w:val="24"/>
          <w:lang w:val="en-US"/>
        </w:rPr>
        <w:t>HTTP</w:t>
      </w:r>
      <w:r w:rsidRPr="004D350F">
        <w:rPr>
          <w:rFonts w:ascii="Arial" w:hAnsi="Arial" w:cs="Arial"/>
          <w:sz w:val="24"/>
          <w:szCs w:val="24"/>
          <w:lang w:val="ru-RU"/>
        </w:rPr>
        <w:t xml:space="preserve"> </w:t>
      </w:r>
      <w:r>
        <w:rPr>
          <w:rFonts w:ascii="Arial" w:hAnsi="Arial" w:cs="Arial"/>
          <w:sz w:val="24"/>
          <w:szCs w:val="24"/>
        </w:rPr>
        <w:t>протокола.</w:t>
      </w:r>
      <w:r w:rsidR="0020358B" w:rsidRPr="004D350F">
        <w:rPr>
          <w:rFonts w:ascii="Arial" w:hAnsi="Arial" w:cs="Arial"/>
          <w:sz w:val="24"/>
          <w:szCs w:val="24"/>
          <w:lang w:val="ru-RU"/>
        </w:rPr>
        <w:t xml:space="preserve"> </w:t>
      </w:r>
      <w:r w:rsidR="0020358B">
        <w:rPr>
          <w:rFonts w:ascii="Arial" w:hAnsi="Arial" w:cs="Arial"/>
          <w:sz w:val="24"/>
          <w:szCs w:val="24"/>
        </w:rPr>
        <w:t>За да може приложението да показва как потребителя да свири на различни инструменти дадена песен, имаме набор от снимки, които показва на няколко инструмента как се свирят ноти. Тук се включват снимки за пиано, китара и флейта. Тоест на практика имаме информация за:</w:t>
      </w:r>
    </w:p>
    <w:p w14:paraId="349CD4D0" w14:textId="0504C617" w:rsidR="0020358B" w:rsidRDefault="0020358B">
      <w:pPr>
        <w:pStyle w:val="ListParagraph"/>
        <w:numPr>
          <w:ilvl w:val="0"/>
          <w:numId w:val="7"/>
        </w:numPr>
        <w:spacing w:after="0" w:line="286" w:lineRule="auto"/>
        <w:jc w:val="both"/>
        <w:rPr>
          <w:rFonts w:ascii="Arial" w:hAnsi="Arial" w:cs="Arial"/>
          <w:sz w:val="24"/>
          <w:szCs w:val="24"/>
        </w:rPr>
        <w:pPrChange w:id="407" w:author="user" w:date="2020-09-08T17:44:00Z">
          <w:pPr>
            <w:pStyle w:val="ListParagraph"/>
            <w:numPr>
              <w:numId w:val="7"/>
            </w:numPr>
            <w:spacing w:after="0" w:line="240" w:lineRule="auto"/>
            <w:ind w:hanging="360"/>
            <w:jc w:val="both"/>
          </w:pPr>
        </w:pPrChange>
      </w:pPr>
      <w:r>
        <w:rPr>
          <w:rFonts w:ascii="Arial" w:hAnsi="Arial" w:cs="Arial"/>
          <w:sz w:val="24"/>
          <w:szCs w:val="24"/>
        </w:rPr>
        <w:t>Духов музикален инструмент</w:t>
      </w:r>
    </w:p>
    <w:p w14:paraId="0D8F0644" w14:textId="23300D64" w:rsidR="0020358B" w:rsidRDefault="0020358B">
      <w:pPr>
        <w:pStyle w:val="ListParagraph"/>
        <w:numPr>
          <w:ilvl w:val="0"/>
          <w:numId w:val="7"/>
        </w:numPr>
        <w:spacing w:after="0" w:line="286" w:lineRule="auto"/>
        <w:jc w:val="both"/>
        <w:rPr>
          <w:rFonts w:ascii="Arial" w:hAnsi="Arial" w:cs="Arial"/>
          <w:sz w:val="24"/>
          <w:szCs w:val="24"/>
        </w:rPr>
        <w:pPrChange w:id="408" w:author="user" w:date="2020-09-08T17:44:00Z">
          <w:pPr>
            <w:pStyle w:val="ListParagraph"/>
            <w:numPr>
              <w:numId w:val="7"/>
            </w:numPr>
            <w:spacing w:after="0" w:line="240" w:lineRule="auto"/>
            <w:ind w:hanging="360"/>
            <w:jc w:val="both"/>
          </w:pPr>
        </w:pPrChange>
      </w:pPr>
      <w:r>
        <w:rPr>
          <w:rFonts w:ascii="Arial" w:hAnsi="Arial" w:cs="Arial"/>
          <w:sz w:val="24"/>
          <w:szCs w:val="24"/>
        </w:rPr>
        <w:t>Клавишен музикален инструмент</w:t>
      </w:r>
    </w:p>
    <w:p w14:paraId="057E6F2D" w14:textId="65258BB5" w:rsidR="0020358B" w:rsidRDefault="0020358B">
      <w:pPr>
        <w:pStyle w:val="ListParagraph"/>
        <w:numPr>
          <w:ilvl w:val="0"/>
          <w:numId w:val="7"/>
        </w:numPr>
        <w:spacing w:after="0" w:line="286" w:lineRule="auto"/>
        <w:jc w:val="both"/>
        <w:rPr>
          <w:rFonts w:ascii="Arial" w:hAnsi="Arial" w:cs="Arial"/>
          <w:sz w:val="24"/>
          <w:szCs w:val="24"/>
        </w:rPr>
        <w:pPrChange w:id="409" w:author="user" w:date="2020-09-08T17:44:00Z">
          <w:pPr>
            <w:pStyle w:val="ListParagraph"/>
            <w:numPr>
              <w:numId w:val="7"/>
            </w:numPr>
            <w:spacing w:after="0" w:line="240" w:lineRule="auto"/>
            <w:ind w:hanging="360"/>
            <w:jc w:val="both"/>
          </w:pPr>
        </w:pPrChange>
      </w:pPr>
      <w:r>
        <w:rPr>
          <w:rFonts w:ascii="Arial" w:hAnsi="Arial" w:cs="Arial"/>
          <w:sz w:val="24"/>
          <w:szCs w:val="24"/>
        </w:rPr>
        <w:t>Струнен музикален инструмент</w:t>
      </w:r>
    </w:p>
    <w:p w14:paraId="6C6D815B" w14:textId="77777777" w:rsidR="0082647A" w:rsidRPr="0020358B" w:rsidRDefault="0082647A">
      <w:pPr>
        <w:pStyle w:val="ListParagraph"/>
        <w:spacing w:after="0" w:line="286" w:lineRule="auto"/>
        <w:jc w:val="both"/>
        <w:rPr>
          <w:rFonts w:ascii="Arial" w:hAnsi="Arial" w:cs="Arial"/>
          <w:sz w:val="24"/>
          <w:szCs w:val="24"/>
        </w:rPr>
        <w:pPrChange w:id="410" w:author="user" w:date="2020-09-08T17:44:00Z">
          <w:pPr>
            <w:pStyle w:val="ListParagraph"/>
            <w:spacing w:after="0" w:line="240" w:lineRule="auto"/>
            <w:jc w:val="both"/>
          </w:pPr>
        </w:pPrChange>
      </w:pPr>
    </w:p>
    <w:p w14:paraId="5B37F5C7" w14:textId="77777777" w:rsidR="00CC22B3" w:rsidRDefault="00CC22B3">
      <w:pPr>
        <w:spacing w:after="0" w:line="286" w:lineRule="auto"/>
        <w:jc w:val="both"/>
        <w:rPr>
          <w:ins w:id="411" w:author="user" w:date="2020-09-08T17:44:00Z"/>
          <w:rFonts w:ascii="Arial" w:hAnsi="Arial" w:cs="Arial"/>
          <w:b/>
          <w:bCs/>
          <w:sz w:val="36"/>
          <w:szCs w:val="36"/>
        </w:rPr>
        <w:pPrChange w:id="412" w:author="user" w:date="2020-09-08T17:44:00Z">
          <w:pPr>
            <w:spacing w:after="0" w:line="240" w:lineRule="auto"/>
            <w:jc w:val="both"/>
          </w:pPr>
        </w:pPrChange>
      </w:pPr>
    </w:p>
    <w:p w14:paraId="0CDCBF0B" w14:textId="77777777" w:rsidR="00CC22B3" w:rsidRDefault="00CC22B3">
      <w:pPr>
        <w:spacing w:after="0" w:line="286" w:lineRule="auto"/>
        <w:jc w:val="both"/>
        <w:rPr>
          <w:ins w:id="413" w:author="user" w:date="2020-09-08T17:44:00Z"/>
          <w:rFonts w:ascii="Arial" w:hAnsi="Arial" w:cs="Arial"/>
          <w:b/>
          <w:bCs/>
          <w:sz w:val="36"/>
          <w:szCs w:val="36"/>
        </w:rPr>
        <w:pPrChange w:id="414" w:author="user" w:date="2020-09-08T17:44:00Z">
          <w:pPr>
            <w:spacing w:after="0" w:line="240" w:lineRule="auto"/>
            <w:jc w:val="both"/>
          </w:pPr>
        </w:pPrChange>
      </w:pPr>
    </w:p>
    <w:p w14:paraId="01677E1F" w14:textId="5E72E8A4" w:rsidR="00AB48D0" w:rsidRPr="00AB48D0" w:rsidRDefault="009679CD">
      <w:pPr>
        <w:spacing w:after="0" w:line="286" w:lineRule="auto"/>
        <w:jc w:val="both"/>
        <w:rPr>
          <w:rFonts w:ascii="Arial" w:hAnsi="Arial" w:cs="Arial"/>
          <w:b/>
          <w:bCs/>
          <w:sz w:val="36"/>
          <w:szCs w:val="36"/>
        </w:rPr>
        <w:pPrChange w:id="415" w:author="user" w:date="2020-09-08T17:44:00Z">
          <w:pPr>
            <w:spacing w:after="0" w:line="240" w:lineRule="auto"/>
            <w:jc w:val="both"/>
          </w:pPr>
        </w:pPrChange>
      </w:pPr>
      <w:r>
        <w:rPr>
          <w:rFonts w:ascii="Arial" w:hAnsi="Arial" w:cs="Arial"/>
          <w:b/>
          <w:bCs/>
          <w:sz w:val="36"/>
          <w:szCs w:val="36"/>
        </w:rPr>
        <w:lastRenderedPageBreak/>
        <w:t>Достъпване</w:t>
      </w:r>
      <w:r w:rsidR="00AB48D0">
        <w:rPr>
          <w:rFonts w:ascii="Arial" w:hAnsi="Arial" w:cs="Arial"/>
          <w:b/>
          <w:bCs/>
          <w:sz w:val="36"/>
          <w:szCs w:val="36"/>
        </w:rPr>
        <w:t xml:space="preserve"> на функционалностите от потребителя</w:t>
      </w:r>
    </w:p>
    <w:p w14:paraId="7CDE90D7" w14:textId="4075626C" w:rsidR="00AB48D0" w:rsidRDefault="00AB48D0">
      <w:pPr>
        <w:spacing w:after="0" w:line="286" w:lineRule="auto"/>
        <w:jc w:val="both"/>
        <w:rPr>
          <w:rFonts w:ascii="Arial" w:hAnsi="Arial" w:cs="Arial"/>
          <w:sz w:val="24"/>
          <w:szCs w:val="24"/>
        </w:rPr>
        <w:pPrChange w:id="416" w:author="user" w:date="2020-09-08T17:44:00Z">
          <w:pPr>
            <w:spacing w:after="0" w:line="240" w:lineRule="auto"/>
            <w:jc w:val="both"/>
          </w:pPr>
        </w:pPrChange>
      </w:pPr>
    </w:p>
    <w:p w14:paraId="724DAA6A" w14:textId="0852639A" w:rsidR="00AB48D0" w:rsidRDefault="00AB48D0">
      <w:pPr>
        <w:spacing w:after="0" w:line="286" w:lineRule="auto"/>
        <w:jc w:val="both"/>
        <w:rPr>
          <w:rFonts w:ascii="Arial" w:hAnsi="Arial" w:cs="Arial"/>
          <w:sz w:val="24"/>
          <w:szCs w:val="24"/>
        </w:rPr>
        <w:pPrChange w:id="417" w:author="user" w:date="2020-09-08T17:44:00Z">
          <w:pPr>
            <w:spacing w:after="0" w:line="240" w:lineRule="auto"/>
            <w:jc w:val="both"/>
          </w:pPr>
        </w:pPrChange>
      </w:pPr>
      <w:r>
        <w:rPr>
          <w:rFonts w:ascii="Arial" w:hAnsi="Arial" w:cs="Arial"/>
          <w:sz w:val="24"/>
          <w:szCs w:val="24"/>
        </w:rPr>
        <w:tab/>
        <w:t xml:space="preserve">На фигура </w:t>
      </w:r>
      <w:r w:rsidRPr="00AB48D0">
        <w:rPr>
          <w:rFonts w:ascii="Arial" w:hAnsi="Arial" w:cs="Arial"/>
          <w:sz w:val="24"/>
          <w:szCs w:val="24"/>
          <w:highlight w:val="green"/>
          <w:lang w:val="en-US"/>
        </w:rPr>
        <w:t>N</w:t>
      </w:r>
      <w:r w:rsidRPr="004D350F">
        <w:rPr>
          <w:rFonts w:ascii="Arial" w:hAnsi="Arial" w:cs="Arial"/>
          <w:sz w:val="24"/>
          <w:szCs w:val="24"/>
          <w:lang w:val="ru-RU"/>
        </w:rPr>
        <w:t xml:space="preserve"> </w:t>
      </w:r>
      <w:r>
        <w:rPr>
          <w:rFonts w:ascii="Arial" w:hAnsi="Arial" w:cs="Arial"/>
          <w:sz w:val="24"/>
          <w:szCs w:val="24"/>
        </w:rPr>
        <w:t>се демонстрира как се достъпват функционалностите от клиента:</w:t>
      </w:r>
    </w:p>
    <w:p w14:paraId="5BC3BAC0" w14:textId="7EE02D3D" w:rsidR="00AB48D0" w:rsidRPr="004D350F" w:rsidRDefault="00AB48D0">
      <w:pPr>
        <w:spacing w:after="0" w:line="286" w:lineRule="auto"/>
        <w:jc w:val="both"/>
        <w:rPr>
          <w:rFonts w:ascii="Arial" w:hAnsi="Arial" w:cs="Arial"/>
          <w:sz w:val="24"/>
          <w:szCs w:val="24"/>
          <w:lang w:val="ru-RU"/>
        </w:rPr>
        <w:pPrChange w:id="418" w:author="user" w:date="2020-09-08T17:44:00Z">
          <w:pPr>
            <w:spacing w:after="0" w:line="240" w:lineRule="auto"/>
            <w:jc w:val="both"/>
          </w:pPr>
        </w:pPrChange>
      </w:pPr>
    </w:p>
    <w:p w14:paraId="79348706" w14:textId="31A14166" w:rsidR="00AB48D0" w:rsidRDefault="00DB6F8C">
      <w:pPr>
        <w:spacing w:after="0" w:line="286" w:lineRule="auto"/>
        <w:jc w:val="both"/>
        <w:rPr>
          <w:rFonts w:ascii="Arial" w:hAnsi="Arial" w:cs="Arial"/>
          <w:sz w:val="24"/>
          <w:szCs w:val="24"/>
          <w:lang w:val="en-US"/>
        </w:rPr>
        <w:pPrChange w:id="419" w:author="user" w:date="2020-09-08T17:44:00Z">
          <w:pPr>
            <w:spacing w:after="0" w:line="240" w:lineRule="auto"/>
            <w:jc w:val="both"/>
          </w:pPr>
        </w:pPrChange>
      </w:pPr>
      <w:r>
        <w:rPr>
          <w:noProof/>
          <w:lang w:val="en-US" w:bidi="he-IL"/>
        </w:rPr>
        <w:drawing>
          <wp:inline distT="0" distB="0" distL="0" distR="0" wp14:anchorId="4FC87DED" wp14:editId="6D727288">
            <wp:extent cx="6083852" cy="513552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8112" cy="5139121"/>
                    </a:xfrm>
                    <a:prstGeom prst="rect">
                      <a:avLst/>
                    </a:prstGeom>
                    <a:noFill/>
                    <a:ln>
                      <a:noFill/>
                    </a:ln>
                  </pic:spPr>
                </pic:pic>
              </a:graphicData>
            </a:graphic>
          </wp:inline>
        </w:drawing>
      </w:r>
    </w:p>
    <w:p w14:paraId="5D28174F" w14:textId="77777777" w:rsidR="00DB6F8C" w:rsidRPr="00DB6F8C" w:rsidRDefault="00DB6F8C">
      <w:pPr>
        <w:spacing w:after="0" w:line="286" w:lineRule="auto"/>
        <w:jc w:val="both"/>
        <w:rPr>
          <w:rFonts w:ascii="Arial" w:hAnsi="Arial" w:cs="Arial"/>
          <w:sz w:val="24"/>
          <w:szCs w:val="24"/>
          <w:lang w:val="en-US"/>
        </w:rPr>
        <w:pPrChange w:id="420" w:author="user" w:date="2020-09-08T17:44:00Z">
          <w:pPr>
            <w:spacing w:after="0" w:line="240" w:lineRule="auto"/>
            <w:jc w:val="both"/>
          </w:pPr>
        </w:pPrChange>
      </w:pPr>
    </w:p>
    <w:p w14:paraId="74FA04BA" w14:textId="6D33612F" w:rsidR="00AB48D0" w:rsidRDefault="00AB48D0">
      <w:pPr>
        <w:spacing w:after="0" w:line="286" w:lineRule="auto"/>
        <w:jc w:val="both"/>
        <w:rPr>
          <w:rFonts w:ascii="Arial" w:hAnsi="Arial" w:cs="Arial"/>
          <w:sz w:val="24"/>
          <w:szCs w:val="24"/>
        </w:rPr>
        <w:pPrChange w:id="421" w:author="user" w:date="2020-09-08T17:44:00Z">
          <w:pPr>
            <w:spacing w:after="0" w:line="240" w:lineRule="auto"/>
            <w:jc w:val="both"/>
          </w:pPr>
        </w:pPrChange>
      </w:pPr>
      <w:r>
        <w:rPr>
          <w:rFonts w:ascii="Arial" w:hAnsi="Arial" w:cs="Arial"/>
          <w:sz w:val="24"/>
          <w:szCs w:val="24"/>
        </w:rPr>
        <w:t xml:space="preserve">Фигура </w:t>
      </w:r>
      <w:r w:rsidRPr="00AB48D0">
        <w:rPr>
          <w:rFonts w:ascii="Arial" w:hAnsi="Arial" w:cs="Arial"/>
          <w:sz w:val="24"/>
          <w:szCs w:val="24"/>
          <w:highlight w:val="green"/>
          <w:lang w:val="en-US"/>
        </w:rPr>
        <w:t>N</w:t>
      </w:r>
      <w:r>
        <w:rPr>
          <w:rFonts w:ascii="Arial" w:hAnsi="Arial" w:cs="Arial"/>
          <w:sz w:val="24"/>
          <w:szCs w:val="24"/>
        </w:rPr>
        <w:t>. Диаграма на работния поток на приложението.</w:t>
      </w:r>
    </w:p>
    <w:p w14:paraId="67243E02" w14:textId="746BCF54" w:rsidR="00AB48D0" w:rsidRDefault="00AB48D0">
      <w:pPr>
        <w:spacing w:after="0" w:line="286" w:lineRule="auto"/>
        <w:jc w:val="both"/>
        <w:rPr>
          <w:rFonts w:ascii="Arial" w:hAnsi="Arial" w:cs="Arial"/>
          <w:sz w:val="24"/>
          <w:szCs w:val="24"/>
        </w:rPr>
        <w:pPrChange w:id="422" w:author="user" w:date="2020-09-08T17:44:00Z">
          <w:pPr>
            <w:spacing w:after="0" w:line="240" w:lineRule="auto"/>
            <w:jc w:val="both"/>
          </w:pPr>
        </w:pPrChange>
      </w:pPr>
    </w:p>
    <w:p w14:paraId="62A1E6DB" w14:textId="77777777" w:rsidR="004701ED" w:rsidRDefault="00AB48D0">
      <w:pPr>
        <w:spacing w:after="0" w:line="286" w:lineRule="auto"/>
        <w:jc w:val="both"/>
        <w:rPr>
          <w:rFonts w:ascii="Arial" w:hAnsi="Arial" w:cs="Arial"/>
          <w:sz w:val="24"/>
          <w:szCs w:val="24"/>
        </w:rPr>
        <w:pPrChange w:id="423" w:author="user" w:date="2020-09-08T17:44:00Z">
          <w:pPr>
            <w:spacing w:after="0" w:line="240" w:lineRule="auto"/>
            <w:jc w:val="both"/>
          </w:pPr>
        </w:pPrChange>
      </w:pPr>
      <w:r>
        <w:rPr>
          <w:rFonts w:ascii="Arial" w:hAnsi="Arial" w:cs="Arial"/>
          <w:sz w:val="24"/>
          <w:szCs w:val="24"/>
        </w:rPr>
        <w:tab/>
        <w:t xml:space="preserve">При стартиране на приложението потребителят може да избира от меню с опции, които му позволява да използва функционалностите на приложението. </w:t>
      </w:r>
    </w:p>
    <w:p w14:paraId="2A977D04" w14:textId="78225A5D" w:rsidR="00AB48D0" w:rsidRDefault="00AB48D0">
      <w:pPr>
        <w:spacing w:after="0" w:line="286" w:lineRule="auto"/>
        <w:ind w:firstLine="720"/>
        <w:jc w:val="both"/>
        <w:rPr>
          <w:rFonts w:ascii="Arial" w:hAnsi="Arial" w:cs="Arial"/>
          <w:sz w:val="24"/>
          <w:szCs w:val="24"/>
        </w:rPr>
        <w:pPrChange w:id="424" w:author="user" w:date="2020-09-08T17:44:00Z">
          <w:pPr>
            <w:spacing w:after="0" w:line="240" w:lineRule="auto"/>
            <w:ind w:firstLine="720"/>
            <w:jc w:val="both"/>
          </w:pPr>
        </w:pPrChange>
      </w:pPr>
      <w:r>
        <w:rPr>
          <w:rFonts w:ascii="Arial" w:hAnsi="Arial" w:cs="Arial"/>
          <w:sz w:val="24"/>
          <w:szCs w:val="24"/>
        </w:rPr>
        <w:t>При избор на опцията за научаване на песен, клиентът ще бъде отведен до екран, в който ще бъде помолен да си избере песен от падащо меню, която иска да научи. След като цъкне напред ще бъде отведен до екран</w:t>
      </w:r>
      <w:r w:rsidR="004701ED">
        <w:rPr>
          <w:rFonts w:ascii="Arial" w:hAnsi="Arial" w:cs="Arial"/>
          <w:sz w:val="24"/>
          <w:szCs w:val="24"/>
        </w:rPr>
        <w:t xml:space="preserve">, който има ясни картинки, които показват на потребителя коя е следващата нота от песента. Картинки </w:t>
      </w:r>
      <w:r w:rsidR="004701ED">
        <w:rPr>
          <w:rFonts w:ascii="Arial" w:hAnsi="Arial" w:cs="Arial"/>
          <w:sz w:val="24"/>
          <w:szCs w:val="24"/>
        </w:rPr>
        <w:lastRenderedPageBreak/>
        <w:t>показват, не само коя е следващата нота, но и как да бъде изсвирена на няколко музикални инструмента. След като клиента изсвири необходимата нота, приложението ще покаже коя е следващата нота от песничката.</w:t>
      </w:r>
    </w:p>
    <w:p w14:paraId="58F196D2" w14:textId="51880CE2" w:rsidR="004701ED" w:rsidRDefault="004701ED">
      <w:pPr>
        <w:spacing w:after="0" w:line="286" w:lineRule="auto"/>
        <w:ind w:firstLine="720"/>
        <w:jc w:val="both"/>
        <w:rPr>
          <w:rFonts w:ascii="Arial" w:hAnsi="Arial" w:cs="Arial"/>
          <w:sz w:val="24"/>
          <w:szCs w:val="24"/>
        </w:rPr>
        <w:pPrChange w:id="425" w:author="user" w:date="2020-09-08T17:44:00Z">
          <w:pPr>
            <w:spacing w:after="0" w:line="240" w:lineRule="auto"/>
            <w:ind w:firstLine="720"/>
            <w:jc w:val="both"/>
          </w:pPr>
        </w:pPrChange>
      </w:pPr>
      <w:r>
        <w:rPr>
          <w:rFonts w:ascii="Arial" w:hAnsi="Arial" w:cs="Arial"/>
          <w:sz w:val="24"/>
          <w:szCs w:val="24"/>
        </w:rPr>
        <w:t>Когато потребителят избере опцията търсене на песен чрез свирене, ще бъде отведен до екран, на който, когато клиента цъкне върне „напред“ ще може да почне да свири песничката, за която иска да разбере как се казва и кой е нейния композитор. Приложението ще се погрижи да върне намерения резултат след като потребителя посвири известно време.</w:t>
      </w:r>
    </w:p>
    <w:p w14:paraId="6B630A92" w14:textId="321B6DF5" w:rsidR="00B73A03" w:rsidRPr="00DB6F8C" w:rsidRDefault="00B73A03">
      <w:pPr>
        <w:spacing w:after="0" w:line="286" w:lineRule="auto"/>
        <w:ind w:firstLine="720"/>
        <w:jc w:val="both"/>
        <w:rPr>
          <w:rFonts w:ascii="Arial" w:hAnsi="Arial" w:cs="Arial"/>
          <w:sz w:val="24"/>
          <w:szCs w:val="24"/>
        </w:rPr>
        <w:pPrChange w:id="426" w:author="user" w:date="2020-09-08T17:44:00Z">
          <w:pPr>
            <w:spacing w:after="0" w:line="240" w:lineRule="auto"/>
            <w:ind w:firstLine="720"/>
            <w:jc w:val="both"/>
          </w:pPr>
        </w:pPrChange>
      </w:pPr>
      <w:r>
        <w:rPr>
          <w:rFonts w:ascii="Arial" w:hAnsi="Arial" w:cs="Arial"/>
          <w:sz w:val="24"/>
          <w:szCs w:val="24"/>
        </w:rPr>
        <w:t>Ако клиента избере последната опция, то той ще бъде отведен до екран, където след като цъкне напред на диалоговия прозорец, ще има възможността да свири и приложението да преведе тази музика на езика на нотите, визуализирайки крайния резултат върху екрана на потребителя.</w:t>
      </w:r>
      <w:r w:rsidR="0082647A" w:rsidRPr="004D350F">
        <w:rPr>
          <w:rFonts w:ascii="Arial" w:hAnsi="Arial" w:cs="Arial"/>
          <w:sz w:val="24"/>
          <w:szCs w:val="24"/>
          <w:lang w:val="ru-RU"/>
        </w:rPr>
        <w:t xml:space="preserve"> </w:t>
      </w:r>
      <w:r w:rsidR="0082647A">
        <w:rPr>
          <w:rFonts w:ascii="Arial" w:hAnsi="Arial" w:cs="Arial"/>
          <w:sz w:val="24"/>
          <w:szCs w:val="24"/>
        </w:rPr>
        <w:t>Потребителя има възможността да изтегли генерираните ноти.</w:t>
      </w:r>
    </w:p>
    <w:p w14:paraId="69FC7AB1" w14:textId="4590E219" w:rsidR="00143396" w:rsidRDefault="00143396">
      <w:pPr>
        <w:spacing w:after="0" w:line="286" w:lineRule="auto"/>
        <w:jc w:val="both"/>
        <w:rPr>
          <w:rFonts w:ascii="Arial" w:hAnsi="Arial" w:cs="Arial"/>
          <w:sz w:val="24"/>
          <w:szCs w:val="24"/>
        </w:rPr>
        <w:pPrChange w:id="427" w:author="user" w:date="2020-09-08T17:44:00Z">
          <w:pPr>
            <w:spacing w:after="0" w:line="240" w:lineRule="auto"/>
            <w:jc w:val="both"/>
          </w:pPr>
        </w:pPrChange>
      </w:pPr>
    </w:p>
    <w:p w14:paraId="19E73EF8" w14:textId="0C075093" w:rsidR="00143396" w:rsidRPr="00AB48D0" w:rsidRDefault="00143396">
      <w:pPr>
        <w:spacing w:after="0" w:line="286" w:lineRule="auto"/>
        <w:jc w:val="both"/>
        <w:rPr>
          <w:rFonts w:ascii="Arial" w:hAnsi="Arial" w:cs="Arial"/>
          <w:b/>
          <w:bCs/>
          <w:sz w:val="36"/>
          <w:szCs w:val="36"/>
        </w:rPr>
        <w:pPrChange w:id="428" w:author="user" w:date="2020-09-08T17:44:00Z">
          <w:pPr>
            <w:spacing w:after="0" w:line="240" w:lineRule="auto"/>
            <w:jc w:val="both"/>
          </w:pPr>
        </w:pPrChange>
      </w:pPr>
      <w:r>
        <w:rPr>
          <w:rFonts w:ascii="Arial" w:hAnsi="Arial" w:cs="Arial"/>
          <w:b/>
          <w:bCs/>
          <w:sz w:val="36"/>
          <w:szCs w:val="36"/>
        </w:rPr>
        <w:t>Описание на използваните езици, софтуерни средства и системи</w:t>
      </w:r>
    </w:p>
    <w:p w14:paraId="623EAFB3" w14:textId="28FECB57" w:rsidR="00143396" w:rsidRDefault="00143396">
      <w:pPr>
        <w:spacing w:after="0" w:line="286" w:lineRule="auto"/>
        <w:jc w:val="both"/>
        <w:rPr>
          <w:rFonts w:ascii="Arial" w:hAnsi="Arial" w:cs="Arial"/>
          <w:sz w:val="24"/>
          <w:szCs w:val="24"/>
        </w:rPr>
        <w:pPrChange w:id="429" w:author="user" w:date="2020-09-08T17:44:00Z">
          <w:pPr>
            <w:spacing w:after="0" w:line="240" w:lineRule="auto"/>
            <w:jc w:val="both"/>
          </w:pPr>
        </w:pPrChange>
      </w:pPr>
      <w:r>
        <w:rPr>
          <w:rFonts w:ascii="Arial" w:hAnsi="Arial" w:cs="Arial"/>
          <w:sz w:val="24"/>
          <w:szCs w:val="24"/>
        </w:rPr>
        <w:tab/>
      </w:r>
    </w:p>
    <w:p w14:paraId="51CB896B" w14:textId="6B2DE836" w:rsidR="00143396" w:rsidRDefault="00143396">
      <w:pPr>
        <w:spacing w:after="0" w:line="286" w:lineRule="auto"/>
        <w:jc w:val="both"/>
        <w:rPr>
          <w:rFonts w:ascii="Arial" w:hAnsi="Arial" w:cs="Arial"/>
          <w:sz w:val="24"/>
          <w:szCs w:val="24"/>
        </w:rPr>
        <w:pPrChange w:id="430" w:author="user" w:date="2020-09-08T17:44:00Z">
          <w:pPr>
            <w:spacing w:after="0" w:line="240" w:lineRule="auto"/>
            <w:jc w:val="both"/>
          </w:pPr>
        </w:pPrChange>
      </w:pPr>
      <w:r>
        <w:rPr>
          <w:rFonts w:ascii="Arial" w:hAnsi="Arial" w:cs="Arial"/>
          <w:sz w:val="24"/>
          <w:szCs w:val="24"/>
        </w:rPr>
        <w:tab/>
      </w:r>
      <w:r w:rsidR="00481CD2">
        <w:rPr>
          <w:rFonts w:ascii="Arial" w:hAnsi="Arial" w:cs="Arial"/>
          <w:sz w:val="24"/>
          <w:szCs w:val="24"/>
        </w:rPr>
        <w:t>За програмното реализиране на приложението</w:t>
      </w:r>
      <w:r w:rsidR="00564AA7">
        <w:rPr>
          <w:rFonts w:ascii="Arial" w:hAnsi="Arial" w:cs="Arial"/>
          <w:sz w:val="24"/>
          <w:szCs w:val="24"/>
        </w:rPr>
        <w:t xml:space="preserve"> ще се използват следните програмни езици, системи и софтуерни инструменти:</w:t>
      </w:r>
    </w:p>
    <w:p w14:paraId="5B323FAD" w14:textId="31C1A498" w:rsidR="00564AA7" w:rsidRDefault="00564AA7">
      <w:pPr>
        <w:spacing w:after="0" w:line="286" w:lineRule="auto"/>
        <w:jc w:val="both"/>
        <w:rPr>
          <w:rFonts w:ascii="Arial" w:hAnsi="Arial" w:cs="Arial"/>
          <w:sz w:val="24"/>
          <w:szCs w:val="24"/>
        </w:rPr>
        <w:pPrChange w:id="431" w:author="user" w:date="2020-09-08T17:44:00Z">
          <w:pPr>
            <w:spacing w:after="0" w:line="240" w:lineRule="auto"/>
            <w:jc w:val="both"/>
          </w:pPr>
        </w:pPrChange>
      </w:pPr>
    </w:p>
    <w:p w14:paraId="75FF5229" w14:textId="7C037BAA" w:rsidR="00564AA7" w:rsidRDefault="00564AA7">
      <w:pPr>
        <w:spacing w:after="0" w:line="286" w:lineRule="auto"/>
        <w:jc w:val="both"/>
        <w:rPr>
          <w:rFonts w:ascii="Arial" w:hAnsi="Arial" w:cs="Arial"/>
          <w:b/>
          <w:bCs/>
          <w:sz w:val="32"/>
          <w:szCs w:val="32"/>
        </w:rPr>
        <w:pPrChange w:id="432" w:author="user" w:date="2020-09-08T17:44:00Z">
          <w:pPr>
            <w:spacing w:after="0" w:line="240" w:lineRule="auto"/>
            <w:jc w:val="both"/>
          </w:pPr>
        </w:pPrChange>
      </w:pPr>
      <w:r>
        <w:rPr>
          <w:rFonts w:ascii="Arial" w:hAnsi="Arial" w:cs="Arial"/>
          <w:b/>
          <w:bCs/>
          <w:sz w:val="32"/>
          <w:szCs w:val="32"/>
          <w:lang w:val="en-US"/>
        </w:rPr>
        <w:t>JavaScript</w:t>
      </w:r>
      <w:r>
        <w:rPr>
          <w:rFonts w:ascii="Arial" w:hAnsi="Arial" w:cs="Arial"/>
          <w:b/>
          <w:bCs/>
          <w:sz w:val="32"/>
          <w:szCs w:val="32"/>
        </w:rPr>
        <w:tab/>
      </w:r>
    </w:p>
    <w:p w14:paraId="2C329EA8" w14:textId="553E839E" w:rsidR="00564AA7" w:rsidDel="00BA5620" w:rsidRDefault="00564AA7">
      <w:pPr>
        <w:spacing w:after="0" w:line="286" w:lineRule="auto"/>
        <w:jc w:val="both"/>
        <w:rPr>
          <w:del w:id="433" w:author="user" w:date="2020-09-08T17:48:00Z"/>
          <w:rFonts w:ascii="Arial" w:hAnsi="Arial" w:cs="Arial"/>
          <w:sz w:val="24"/>
          <w:szCs w:val="24"/>
        </w:rPr>
        <w:pPrChange w:id="434" w:author="user" w:date="2020-09-08T17:44:00Z">
          <w:pPr>
            <w:spacing w:after="0" w:line="240" w:lineRule="auto"/>
            <w:jc w:val="both"/>
          </w:pPr>
        </w:pPrChange>
      </w:pPr>
    </w:p>
    <w:p w14:paraId="3F16EADB" w14:textId="507FCF99" w:rsidR="00564AA7" w:rsidRPr="00907A15" w:rsidRDefault="00F7069C">
      <w:pPr>
        <w:spacing w:after="0" w:line="286" w:lineRule="auto"/>
        <w:ind w:firstLine="720"/>
        <w:jc w:val="both"/>
        <w:rPr>
          <w:rFonts w:ascii="Arial" w:hAnsi="Arial" w:cs="Arial"/>
          <w:sz w:val="24"/>
          <w:szCs w:val="24"/>
        </w:rPr>
        <w:pPrChange w:id="435" w:author="user" w:date="2020-09-08T17:44:00Z">
          <w:pPr>
            <w:spacing w:after="0" w:line="240" w:lineRule="auto"/>
            <w:ind w:firstLine="720"/>
            <w:jc w:val="both"/>
          </w:pPr>
        </w:pPrChange>
      </w:pPr>
      <w:r>
        <w:rPr>
          <w:rFonts w:ascii="Arial" w:hAnsi="Arial" w:cs="Arial"/>
          <w:sz w:val="24"/>
          <w:szCs w:val="24"/>
        </w:rPr>
        <w:t>Езикът е сред най-популярните скриптови езици за програмиране в Интернет</w:t>
      </w:r>
      <w:r w:rsidR="00907A15">
        <w:rPr>
          <w:rFonts w:ascii="Arial" w:hAnsi="Arial" w:cs="Arial"/>
          <w:sz w:val="24"/>
          <w:szCs w:val="24"/>
        </w:rPr>
        <w:t xml:space="preserve">. Той добива своята популярност, защото е единствения програмен език, който може да се изпълнява в браузера </w:t>
      </w:r>
      <w:ins w:id="436" w:author="Valentin Aleksandrov" w:date="2020-09-09T09:09:00Z">
        <w:r w:rsidR="009409B4">
          <w:rPr>
            <w:rFonts w:ascii="Arial" w:hAnsi="Arial" w:cs="Arial"/>
            <w:sz w:val="24"/>
            <w:szCs w:val="24"/>
            <w:lang w:val="en-US"/>
          </w:rPr>
          <w:t>[</w:t>
        </w:r>
      </w:ins>
      <w:del w:id="437" w:author="Valentin Aleksandrov" w:date="2020-09-09T09:09:00Z">
        <w:r w:rsidR="00907A15" w:rsidDel="009409B4">
          <w:rPr>
            <w:rFonts w:ascii="Arial" w:hAnsi="Arial" w:cs="Arial"/>
            <w:sz w:val="24"/>
            <w:szCs w:val="24"/>
          </w:rPr>
          <w:delText>(</w:delText>
        </w:r>
      </w:del>
      <w:r w:rsidR="00907A15">
        <w:rPr>
          <w:rFonts w:ascii="Arial" w:hAnsi="Arial" w:cs="Arial"/>
          <w:sz w:val="24"/>
          <w:szCs w:val="24"/>
        </w:rPr>
        <w:t>1</w:t>
      </w:r>
      <w:ins w:id="438" w:author="Valentin Aleksandrov" w:date="2020-09-09T09:09:00Z">
        <w:r w:rsidR="009409B4">
          <w:rPr>
            <w:rFonts w:ascii="Arial" w:hAnsi="Arial" w:cs="Arial"/>
            <w:sz w:val="24"/>
            <w:szCs w:val="24"/>
            <w:lang w:val="en-US"/>
          </w:rPr>
          <w:t>]</w:t>
        </w:r>
      </w:ins>
      <w:del w:id="439" w:author="Valentin Aleksandrov" w:date="2020-09-09T09:09:00Z">
        <w:r w:rsidR="00907A15" w:rsidDel="009409B4">
          <w:rPr>
            <w:rFonts w:ascii="Arial" w:hAnsi="Arial" w:cs="Arial"/>
            <w:sz w:val="24"/>
            <w:szCs w:val="24"/>
          </w:rPr>
          <w:delText>)</w:delText>
        </w:r>
      </w:del>
      <w:r w:rsidR="00907A15">
        <w:rPr>
          <w:rFonts w:ascii="Arial" w:hAnsi="Arial" w:cs="Arial"/>
          <w:sz w:val="24"/>
          <w:szCs w:val="24"/>
        </w:rPr>
        <w:t xml:space="preserve">. Това приложение го използва в разработката и на клиентската страна и на сървърната част. Еко системата на езика е пълна с удобни и подходящи библиотеки за разработка на ежедневни задачи. Езикът е мулти-парадигма, състояща се от различни стилове на писане като прототипно ООП(Обектно-ориентирано програмиране) и функционално програмираме. Един от страхотните инструменти, които езикът ни осигурява, е възможността да се правят асинхронни заявки към някакво </w:t>
      </w:r>
      <w:r w:rsidR="00907A15">
        <w:rPr>
          <w:rFonts w:ascii="Arial" w:hAnsi="Arial" w:cs="Arial"/>
          <w:sz w:val="24"/>
          <w:szCs w:val="24"/>
          <w:lang w:val="en-US"/>
        </w:rPr>
        <w:t>API</w:t>
      </w:r>
      <w:r w:rsidR="00907A15" w:rsidRPr="004D350F">
        <w:rPr>
          <w:rFonts w:ascii="Arial" w:hAnsi="Arial" w:cs="Arial"/>
          <w:sz w:val="24"/>
          <w:szCs w:val="24"/>
          <w:lang w:val="ru-RU"/>
        </w:rPr>
        <w:t xml:space="preserve">. </w:t>
      </w:r>
      <w:r w:rsidR="00907A15">
        <w:rPr>
          <w:rFonts w:ascii="Arial" w:hAnsi="Arial" w:cs="Arial"/>
          <w:sz w:val="24"/>
          <w:szCs w:val="24"/>
        </w:rPr>
        <w:t>В разработката на приложението е използвана тази техника за да може да се реализират функционалностите свързани с намирането на изсвирена песен, както и функционалността свързана с взимането на наличните песни в системата.</w:t>
      </w:r>
      <w:r w:rsidR="00B310F9">
        <w:rPr>
          <w:rFonts w:ascii="Arial" w:hAnsi="Arial" w:cs="Arial"/>
          <w:sz w:val="24"/>
          <w:szCs w:val="24"/>
        </w:rPr>
        <w:t xml:space="preserve"> Езикът може да се използва и за писането на сървърно приложение и сървърната система се възползва от тази опция, позволявайки клиентската страна да извлича данни от базата данни чрез сървърната система.</w:t>
      </w:r>
    </w:p>
    <w:p w14:paraId="61C97602" w14:textId="08C1137B" w:rsidR="00564AA7" w:rsidRPr="004D350F" w:rsidRDefault="00564AA7">
      <w:pPr>
        <w:spacing w:after="0" w:line="286" w:lineRule="auto"/>
        <w:jc w:val="both"/>
        <w:rPr>
          <w:rFonts w:ascii="Arial" w:hAnsi="Arial" w:cs="Arial"/>
          <w:sz w:val="24"/>
          <w:szCs w:val="24"/>
          <w:lang w:val="ru-RU"/>
        </w:rPr>
        <w:pPrChange w:id="440" w:author="user" w:date="2020-09-08T17:44:00Z">
          <w:pPr>
            <w:spacing w:after="0" w:line="240" w:lineRule="auto"/>
            <w:jc w:val="both"/>
          </w:pPr>
        </w:pPrChange>
      </w:pPr>
    </w:p>
    <w:p w14:paraId="7215069C" w14:textId="1648C354" w:rsidR="00564AA7" w:rsidRDefault="00564AA7">
      <w:pPr>
        <w:spacing w:after="0" w:line="286" w:lineRule="auto"/>
        <w:jc w:val="both"/>
        <w:rPr>
          <w:rFonts w:ascii="Arial" w:hAnsi="Arial" w:cs="Arial"/>
          <w:b/>
          <w:bCs/>
          <w:sz w:val="32"/>
          <w:szCs w:val="32"/>
          <w:lang w:val="en-US"/>
        </w:rPr>
        <w:pPrChange w:id="441" w:author="user" w:date="2020-09-08T17:44:00Z">
          <w:pPr>
            <w:spacing w:after="0" w:line="240" w:lineRule="auto"/>
            <w:jc w:val="both"/>
          </w:pPr>
        </w:pPrChange>
      </w:pPr>
      <w:r>
        <w:rPr>
          <w:rFonts w:ascii="Arial" w:hAnsi="Arial" w:cs="Arial"/>
          <w:b/>
          <w:bCs/>
          <w:sz w:val="32"/>
          <w:szCs w:val="32"/>
          <w:lang w:val="en-US"/>
        </w:rPr>
        <w:lastRenderedPageBreak/>
        <w:t>HTML</w:t>
      </w:r>
    </w:p>
    <w:p w14:paraId="22F1F5F5" w14:textId="25057271" w:rsidR="00564AA7" w:rsidDel="00CC22B3" w:rsidRDefault="00564AA7">
      <w:pPr>
        <w:spacing w:after="0" w:line="286" w:lineRule="auto"/>
        <w:jc w:val="both"/>
        <w:rPr>
          <w:del w:id="442" w:author="user" w:date="2020-09-08T17:44:00Z"/>
          <w:rFonts w:ascii="Arial" w:hAnsi="Arial" w:cs="Arial"/>
          <w:b/>
          <w:bCs/>
          <w:sz w:val="32"/>
          <w:szCs w:val="32"/>
          <w:lang w:val="en-US"/>
        </w:rPr>
        <w:pPrChange w:id="443" w:author="user" w:date="2020-09-08T17:44:00Z">
          <w:pPr>
            <w:spacing w:after="0" w:line="240" w:lineRule="auto"/>
            <w:jc w:val="both"/>
          </w:pPr>
        </w:pPrChange>
      </w:pPr>
    </w:p>
    <w:p w14:paraId="06C8BDA6" w14:textId="47D5B2C7" w:rsidR="00564AA7" w:rsidRPr="00D80A8E" w:rsidRDefault="00D80A8E">
      <w:pPr>
        <w:spacing w:after="0" w:line="286" w:lineRule="auto"/>
        <w:jc w:val="both"/>
        <w:rPr>
          <w:rFonts w:ascii="Arial" w:hAnsi="Arial" w:cs="Arial"/>
          <w:sz w:val="24"/>
          <w:szCs w:val="24"/>
        </w:rPr>
        <w:pPrChange w:id="444" w:author="user" w:date="2020-09-08T17:44:00Z">
          <w:pPr>
            <w:spacing w:after="0" w:line="240" w:lineRule="auto"/>
            <w:jc w:val="both"/>
          </w:pPr>
        </w:pPrChange>
      </w:pPr>
      <w:r>
        <w:rPr>
          <w:rFonts w:ascii="Arial" w:hAnsi="Arial" w:cs="Arial"/>
          <w:sz w:val="24"/>
          <w:szCs w:val="24"/>
          <w:lang w:val="en-US"/>
        </w:rPr>
        <w:tab/>
      </w:r>
      <w:proofErr w:type="gramStart"/>
      <w:r>
        <w:rPr>
          <w:rFonts w:ascii="Arial" w:hAnsi="Arial" w:cs="Arial"/>
          <w:sz w:val="24"/>
          <w:szCs w:val="24"/>
          <w:lang w:val="en-US"/>
        </w:rPr>
        <w:t>HTML</w:t>
      </w:r>
      <w:r w:rsidRPr="004D350F">
        <w:rPr>
          <w:rFonts w:ascii="Arial" w:hAnsi="Arial" w:cs="Arial"/>
          <w:sz w:val="24"/>
          <w:szCs w:val="24"/>
          <w:lang w:val="ru-RU"/>
        </w:rPr>
        <w:t>(</w:t>
      </w:r>
      <w:proofErr w:type="spellStart"/>
      <w:proofErr w:type="gramEnd"/>
      <w:r w:rsidRPr="00D80A8E">
        <w:rPr>
          <w:rFonts w:ascii="Arial" w:hAnsi="Arial" w:cs="Arial"/>
          <w:b/>
          <w:bCs/>
          <w:sz w:val="24"/>
          <w:szCs w:val="24"/>
          <w:lang w:val="en"/>
        </w:rPr>
        <w:t>H</w:t>
      </w:r>
      <w:r w:rsidRPr="00D80A8E">
        <w:rPr>
          <w:rFonts w:ascii="Arial" w:hAnsi="Arial" w:cs="Arial"/>
          <w:sz w:val="24"/>
          <w:szCs w:val="24"/>
          <w:lang w:val="en"/>
        </w:rPr>
        <w:t>yper</w:t>
      </w:r>
      <w:r w:rsidRPr="00D80A8E">
        <w:rPr>
          <w:rFonts w:ascii="Arial" w:hAnsi="Arial" w:cs="Arial"/>
          <w:b/>
          <w:bCs/>
          <w:sz w:val="24"/>
          <w:szCs w:val="24"/>
          <w:lang w:val="en"/>
        </w:rPr>
        <w:t>T</w:t>
      </w:r>
      <w:r w:rsidRPr="00D80A8E">
        <w:rPr>
          <w:rFonts w:ascii="Arial" w:hAnsi="Arial" w:cs="Arial"/>
          <w:sz w:val="24"/>
          <w:szCs w:val="24"/>
          <w:lang w:val="en"/>
        </w:rPr>
        <w:t>ext</w:t>
      </w:r>
      <w:proofErr w:type="spellEnd"/>
      <w:r w:rsidRPr="00D80A8E">
        <w:rPr>
          <w:rFonts w:ascii="Arial" w:hAnsi="Arial" w:cs="Arial"/>
          <w:sz w:val="24"/>
          <w:szCs w:val="24"/>
          <w:lang w:val="en"/>
        </w:rPr>
        <w:t> </w:t>
      </w:r>
      <w:r w:rsidRPr="00D80A8E">
        <w:rPr>
          <w:rFonts w:ascii="Arial" w:hAnsi="Arial" w:cs="Arial"/>
          <w:b/>
          <w:bCs/>
          <w:sz w:val="24"/>
          <w:szCs w:val="24"/>
          <w:lang w:val="en"/>
        </w:rPr>
        <w:t>M</w:t>
      </w:r>
      <w:r w:rsidRPr="00D80A8E">
        <w:rPr>
          <w:rFonts w:ascii="Arial" w:hAnsi="Arial" w:cs="Arial"/>
          <w:sz w:val="24"/>
          <w:szCs w:val="24"/>
          <w:lang w:val="en"/>
        </w:rPr>
        <w:t>arkup </w:t>
      </w:r>
      <w:r w:rsidRPr="00D80A8E">
        <w:rPr>
          <w:rFonts w:ascii="Arial" w:hAnsi="Arial" w:cs="Arial"/>
          <w:b/>
          <w:bCs/>
          <w:sz w:val="24"/>
          <w:szCs w:val="24"/>
          <w:lang w:val="en"/>
        </w:rPr>
        <w:t>L</w:t>
      </w:r>
      <w:r w:rsidRPr="00D80A8E">
        <w:rPr>
          <w:rFonts w:ascii="Arial" w:hAnsi="Arial" w:cs="Arial"/>
          <w:sz w:val="24"/>
          <w:szCs w:val="24"/>
          <w:lang w:val="en"/>
        </w:rPr>
        <w:t>anguage</w:t>
      </w:r>
      <w:r>
        <w:rPr>
          <w:rFonts w:ascii="Arial" w:hAnsi="Arial" w:cs="Arial"/>
          <w:sz w:val="24"/>
          <w:szCs w:val="24"/>
        </w:rPr>
        <w:t xml:space="preserve">) е основния маркиращ език за описание и дизайн на уеб страници. Той е ядрото на </w:t>
      </w:r>
      <w:r>
        <w:rPr>
          <w:rFonts w:ascii="Arial" w:hAnsi="Arial" w:cs="Arial"/>
          <w:sz w:val="24"/>
          <w:szCs w:val="24"/>
          <w:lang w:val="en-US"/>
        </w:rPr>
        <w:t>HTML</w:t>
      </w:r>
      <w:r w:rsidRPr="004D350F">
        <w:rPr>
          <w:rFonts w:ascii="Arial" w:hAnsi="Arial" w:cs="Arial"/>
          <w:sz w:val="24"/>
          <w:szCs w:val="24"/>
          <w:lang w:val="ru-RU"/>
        </w:rPr>
        <w:t xml:space="preserve">5 </w:t>
      </w:r>
      <w:r>
        <w:rPr>
          <w:rFonts w:ascii="Arial" w:hAnsi="Arial" w:cs="Arial"/>
          <w:sz w:val="24"/>
          <w:szCs w:val="24"/>
        </w:rPr>
        <w:t>платформата и дава възможност да се създават Уеб приложения, които да могат да работят на множество платформи като настолен компютър, смарт телефон, таблет и други</w:t>
      </w:r>
      <w:r w:rsidR="00302B97">
        <w:rPr>
          <w:rFonts w:ascii="Arial" w:hAnsi="Arial" w:cs="Arial"/>
          <w:sz w:val="24"/>
          <w:szCs w:val="24"/>
        </w:rPr>
        <w:t xml:space="preserve">. Основното предимство на </w:t>
      </w:r>
      <w:r w:rsidR="00302B97">
        <w:rPr>
          <w:rFonts w:ascii="Arial" w:hAnsi="Arial" w:cs="Arial"/>
          <w:sz w:val="24"/>
          <w:szCs w:val="24"/>
          <w:lang w:val="en-US"/>
        </w:rPr>
        <w:t>HTML</w:t>
      </w:r>
      <w:r w:rsidR="00302B97" w:rsidRPr="004D350F">
        <w:rPr>
          <w:rFonts w:ascii="Arial" w:hAnsi="Arial" w:cs="Arial"/>
          <w:sz w:val="24"/>
          <w:szCs w:val="24"/>
          <w:lang w:val="ru-RU"/>
        </w:rPr>
        <w:t xml:space="preserve"> </w:t>
      </w:r>
      <w:r w:rsidR="00302B97">
        <w:rPr>
          <w:rFonts w:ascii="Arial" w:hAnsi="Arial" w:cs="Arial"/>
          <w:sz w:val="24"/>
          <w:szCs w:val="24"/>
        </w:rPr>
        <w:t xml:space="preserve">е че документите, оформени по този начин, могат да се разглеждат на различни устройства. Езика може да прикрепя </w:t>
      </w:r>
      <w:r w:rsidR="00302B97">
        <w:rPr>
          <w:rFonts w:ascii="Arial" w:hAnsi="Arial" w:cs="Arial"/>
          <w:sz w:val="24"/>
          <w:szCs w:val="24"/>
          <w:lang w:val="en-US"/>
        </w:rPr>
        <w:t>JavaScript</w:t>
      </w:r>
      <w:r w:rsidR="00302B97" w:rsidRPr="004D350F">
        <w:rPr>
          <w:rFonts w:ascii="Arial" w:hAnsi="Arial" w:cs="Arial"/>
          <w:sz w:val="24"/>
          <w:szCs w:val="24"/>
          <w:lang w:val="ru-RU"/>
        </w:rPr>
        <w:t xml:space="preserve"> </w:t>
      </w:r>
      <w:r w:rsidR="00302B97">
        <w:rPr>
          <w:rFonts w:ascii="Arial" w:hAnsi="Arial" w:cs="Arial"/>
          <w:sz w:val="24"/>
          <w:szCs w:val="24"/>
        </w:rPr>
        <w:t xml:space="preserve">скриптове, което променя поведението на уеб страницата. Също така може да се използва и </w:t>
      </w:r>
      <w:r w:rsidR="00302B97">
        <w:rPr>
          <w:rFonts w:ascii="Arial" w:hAnsi="Arial" w:cs="Arial"/>
          <w:sz w:val="24"/>
          <w:szCs w:val="24"/>
          <w:lang w:val="en-US"/>
        </w:rPr>
        <w:t>Cascading</w:t>
      </w:r>
      <w:r w:rsidR="00302B97" w:rsidRPr="004D350F">
        <w:rPr>
          <w:rFonts w:ascii="Arial" w:hAnsi="Arial" w:cs="Arial"/>
          <w:sz w:val="24"/>
          <w:szCs w:val="24"/>
          <w:lang w:val="ru-RU"/>
        </w:rPr>
        <w:t xml:space="preserve"> </w:t>
      </w:r>
      <w:r w:rsidR="00302B97">
        <w:rPr>
          <w:rFonts w:ascii="Arial" w:hAnsi="Arial" w:cs="Arial"/>
          <w:sz w:val="24"/>
          <w:szCs w:val="24"/>
          <w:lang w:val="en-US"/>
        </w:rPr>
        <w:t>Style</w:t>
      </w:r>
      <w:r w:rsidR="00302B97" w:rsidRPr="004D350F">
        <w:rPr>
          <w:rFonts w:ascii="Arial" w:hAnsi="Arial" w:cs="Arial"/>
          <w:sz w:val="24"/>
          <w:szCs w:val="24"/>
          <w:lang w:val="ru-RU"/>
        </w:rPr>
        <w:t xml:space="preserve"> </w:t>
      </w:r>
      <w:r w:rsidR="00302B97">
        <w:rPr>
          <w:rFonts w:ascii="Arial" w:hAnsi="Arial" w:cs="Arial"/>
          <w:sz w:val="24"/>
          <w:szCs w:val="24"/>
          <w:lang w:val="en-US"/>
        </w:rPr>
        <w:t>Sheets</w:t>
      </w:r>
      <w:r w:rsidR="00302B97" w:rsidRPr="004D350F">
        <w:rPr>
          <w:rFonts w:ascii="Arial" w:hAnsi="Arial" w:cs="Arial"/>
          <w:sz w:val="24"/>
          <w:szCs w:val="24"/>
          <w:lang w:val="ru-RU"/>
        </w:rPr>
        <w:t xml:space="preserve"> (</w:t>
      </w:r>
      <w:r w:rsidR="00302B97">
        <w:rPr>
          <w:rFonts w:ascii="Arial" w:hAnsi="Arial" w:cs="Arial"/>
          <w:sz w:val="24"/>
          <w:szCs w:val="24"/>
          <w:lang w:val="en-US"/>
        </w:rPr>
        <w:t>CSS</w:t>
      </w:r>
      <w:r w:rsidR="00302B97" w:rsidRPr="004D350F">
        <w:rPr>
          <w:rFonts w:ascii="Arial" w:hAnsi="Arial" w:cs="Arial"/>
          <w:sz w:val="24"/>
          <w:szCs w:val="24"/>
          <w:lang w:val="ru-RU"/>
        </w:rPr>
        <w:t>)</w:t>
      </w:r>
      <w:r w:rsidR="0048676D" w:rsidRPr="004D350F">
        <w:rPr>
          <w:rFonts w:ascii="Arial" w:hAnsi="Arial" w:cs="Arial"/>
          <w:sz w:val="24"/>
          <w:szCs w:val="24"/>
          <w:lang w:val="ru-RU"/>
        </w:rPr>
        <w:t xml:space="preserve"> </w:t>
      </w:r>
      <w:ins w:id="445" w:author="Valentin Aleksandrov" w:date="2020-09-09T09:10:00Z">
        <w:r w:rsidR="009409B4">
          <w:rPr>
            <w:rFonts w:ascii="Arial" w:hAnsi="Arial" w:cs="Arial"/>
            <w:sz w:val="24"/>
            <w:szCs w:val="24"/>
            <w:lang w:val="en-US"/>
          </w:rPr>
          <w:t>[</w:t>
        </w:r>
      </w:ins>
      <w:del w:id="446" w:author="Valentin Aleksandrov" w:date="2020-09-09T09:10:00Z">
        <w:r w:rsidDel="009409B4">
          <w:rPr>
            <w:rFonts w:ascii="Arial" w:hAnsi="Arial" w:cs="Arial"/>
            <w:sz w:val="24"/>
            <w:szCs w:val="24"/>
          </w:rPr>
          <w:delText>(</w:delText>
        </w:r>
      </w:del>
      <w:r>
        <w:rPr>
          <w:rFonts w:ascii="Arial" w:hAnsi="Arial" w:cs="Arial"/>
          <w:sz w:val="24"/>
          <w:szCs w:val="24"/>
        </w:rPr>
        <w:t>2</w:t>
      </w:r>
      <w:ins w:id="447" w:author="Valentin Aleksandrov" w:date="2020-09-09T09:10:00Z">
        <w:r w:rsidR="009409B4">
          <w:rPr>
            <w:rFonts w:ascii="Arial" w:hAnsi="Arial" w:cs="Arial"/>
            <w:sz w:val="24"/>
            <w:szCs w:val="24"/>
            <w:lang w:val="en-US"/>
          </w:rPr>
          <w:t>]</w:t>
        </w:r>
      </w:ins>
      <w:del w:id="448" w:author="Valentin Aleksandrov" w:date="2020-09-09T09:10:00Z">
        <w:r w:rsidDel="009409B4">
          <w:rPr>
            <w:rFonts w:ascii="Arial" w:hAnsi="Arial" w:cs="Arial"/>
            <w:sz w:val="24"/>
            <w:szCs w:val="24"/>
          </w:rPr>
          <w:delText>)</w:delText>
        </w:r>
      </w:del>
      <w:r>
        <w:rPr>
          <w:rFonts w:ascii="Arial" w:hAnsi="Arial" w:cs="Arial"/>
          <w:sz w:val="24"/>
          <w:szCs w:val="24"/>
        </w:rPr>
        <w:t xml:space="preserve">. </w:t>
      </w:r>
    </w:p>
    <w:p w14:paraId="0BED03D5" w14:textId="77777777" w:rsidR="00D80A8E" w:rsidRPr="004D350F" w:rsidRDefault="00D80A8E">
      <w:pPr>
        <w:spacing w:after="0" w:line="286" w:lineRule="auto"/>
        <w:jc w:val="both"/>
        <w:rPr>
          <w:rFonts w:ascii="Arial" w:hAnsi="Arial" w:cs="Arial"/>
          <w:sz w:val="24"/>
          <w:szCs w:val="24"/>
          <w:lang w:val="ru-RU"/>
        </w:rPr>
        <w:pPrChange w:id="449" w:author="user" w:date="2020-09-08T17:44:00Z">
          <w:pPr>
            <w:spacing w:after="0" w:line="240" w:lineRule="auto"/>
            <w:jc w:val="both"/>
          </w:pPr>
        </w:pPrChange>
      </w:pPr>
    </w:p>
    <w:p w14:paraId="08D300A4" w14:textId="4B32CB03" w:rsidR="00564AA7" w:rsidRPr="004D350F" w:rsidRDefault="00564AA7">
      <w:pPr>
        <w:spacing w:after="0" w:line="286" w:lineRule="auto"/>
        <w:jc w:val="both"/>
        <w:rPr>
          <w:rFonts w:ascii="Arial" w:hAnsi="Arial" w:cs="Arial"/>
          <w:b/>
          <w:bCs/>
          <w:sz w:val="32"/>
          <w:szCs w:val="32"/>
          <w:lang w:val="ru-RU"/>
        </w:rPr>
        <w:pPrChange w:id="450" w:author="user" w:date="2020-09-08T17:44:00Z">
          <w:pPr>
            <w:spacing w:after="0" w:line="240" w:lineRule="auto"/>
            <w:jc w:val="both"/>
          </w:pPr>
        </w:pPrChange>
      </w:pPr>
      <w:r>
        <w:rPr>
          <w:rFonts w:ascii="Arial" w:hAnsi="Arial" w:cs="Arial"/>
          <w:b/>
          <w:bCs/>
          <w:sz w:val="32"/>
          <w:szCs w:val="32"/>
          <w:lang w:val="en-US"/>
        </w:rPr>
        <w:t>CSS</w:t>
      </w:r>
    </w:p>
    <w:p w14:paraId="21CC3945" w14:textId="0B99C41E" w:rsidR="00564AA7" w:rsidRPr="004D350F" w:rsidDel="00CC22B3" w:rsidRDefault="00564AA7">
      <w:pPr>
        <w:spacing w:after="0" w:line="286" w:lineRule="auto"/>
        <w:jc w:val="both"/>
        <w:rPr>
          <w:del w:id="451" w:author="user" w:date="2020-09-08T17:44:00Z"/>
          <w:rFonts w:ascii="Arial" w:hAnsi="Arial" w:cs="Arial"/>
          <w:b/>
          <w:bCs/>
          <w:sz w:val="32"/>
          <w:szCs w:val="32"/>
          <w:lang w:val="ru-RU"/>
        </w:rPr>
        <w:pPrChange w:id="452" w:author="user" w:date="2020-09-08T17:44:00Z">
          <w:pPr>
            <w:spacing w:after="0" w:line="240" w:lineRule="auto"/>
            <w:jc w:val="both"/>
          </w:pPr>
        </w:pPrChange>
      </w:pPr>
    </w:p>
    <w:p w14:paraId="32BDCD8E" w14:textId="479DCFEA" w:rsidR="00564AA7" w:rsidRDefault="008B63BC">
      <w:pPr>
        <w:spacing w:after="0" w:line="286" w:lineRule="auto"/>
        <w:ind w:firstLine="720"/>
        <w:jc w:val="both"/>
        <w:rPr>
          <w:rFonts w:ascii="Arial" w:hAnsi="Arial" w:cs="Arial"/>
          <w:sz w:val="24"/>
          <w:szCs w:val="24"/>
        </w:rPr>
        <w:pPrChange w:id="453" w:author="user" w:date="2020-09-08T17:44:00Z">
          <w:pPr>
            <w:spacing w:after="0" w:line="240" w:lineRule="auto"/>
            <w:ind w:firstLine="720"/>
            <w:jc w:val="both"/>
          </w:pPr>
        </w:pPrChange>
      </w:pPr>
      <w:r>
        <w:rPr>
          <w:rFonts w:ascii="Arial" w:hAnsi="Arial" w:cs="Arial"/>
          <w:sz w:val="24"/>
          <w:szCs w:val="24"/>
          <w:lang w:val="en-US"/>
        </w:rPr>
        <w:t>CSS</w:t>
      </w:r>
      <w:r w:rsidRPr="004D350F">
        <w:rPr>
          <w:rFonts w:ascii="Arial" w:hAnsi="Arial" w:cs="Arial"/>
          <w:sz w:val="24"/>
          <w:szCs w:val="24"/>
          <w:lang w:val="ru-RU"/>
        </w:rPr>
        <w:t xml:space="preserve"> </w:t>
      </w:r>
      <w:r>
        <w:rPr>
          <w:rFonts w:ascii="Arial" w:hAnsi="Arial" w:cs="Arial"/>
          <w:sz w:val="24"/>
          <w:szCs w:val="24"/>
        </w:rPr>
        <w:t xml:space="preserve">представлява език за описване на презентацията и стиловете на елементите в един </w:t>
      </w:r>
      <w:r>
        <w:rPr>
          <w:rFonts w:ascii="Arial" w:hAnsi="Arial" w:cs="Arial"/>
          <w:sz w:val="24"/>
          <w:szCs w:val="24"/>
          <w:lang w:val="en-US"/>
        </w:rPr>
        <w:t>HTML</w:t>
      </w:r>
      <w:r w:rsidRPr="004D350F">
        <w:rPr>
          <w:rFonts w:ascii="Arial" w:hAnsi="Arial" w:cs="Arial"/>
          <w:sz w:val="24"/>
          <w:szCs w:val="24"/>
          <w:lang w:val="ru-RU"/>
        </w:rPr>
        <w:t>/</w:t>
      </w:r>
      <w:r>
        <w:rPr>
          <w:rFonts w:ascii="Arial" w:hAnsi="Arial" w:cs="Arial"/>
          <w:sz w:val="24"/>
          <w:szCs w:val="24"/>
          <w:lang w:val="en-US"/>
        </w:rPr>
        <w:t>XML</w:t>
      </w:r>
      <w:r w:rsidRPr="004D350F">
        <w:rPr>
          <w:rFonts w:ascii="Arial" w:hAnsi="Arial" w:cs="Arial"/>
          <w:sz w:val="24"/>
          <w:szCs w:val="24"/>
          <w:lang w:val="ru-RU"/>
        </w:rPr>
        <w:t xml:space="preserve"> </w:t>
      </w:r>
      <w:r>
        <w:rPr>
          <w:rFonts w:ascii="Arial" w:hAnsi="Arial" w:cs="Arial"/>
          <w:sz w:val="24"/>
          <w:szCs w:val="24"/>
        </w:rPr>
        <w:t xml:space="preserve">документ. </w:t>
      </w:r>
      <w:r>
        <w:rPr>
          <w:rFonts w:ascii="Arial" w:hAnsi="Arial" w:cs="Arial"/>
          <w:sz w:val="24"/>
          <w:szCs w:val="24"/>
          <w:lang w:val="en-US"/>
        </w:rPr>
        <w:t>CSS</w:t>
      </w:r>
      <w:r w:rsidRPr="004D350F">
        <w:rPr>
          <w:rFonts w:ascii="Arial" w:hAnsi="Arial" w:cs="Arial"/>
          <w:sz w:val="24"/>
          <w:szCs w:val="24"/>
          <w:lang w:val="ru-RU"/>
        </w:rPr>
        <w:t xml:space="preserve"> </w:t>
      </w:r>
      <w:r>
        <w:rPr>
          <w:rFonts w:ascii="Arial" w:hAnsi="Arial" w:cs="Arial"/>
          <w:sz w:val="24"/>
          <w:szCs w:val="24"/>
        </w:rPr>
        <w:t xml:space="preserve">е една от основните технологии, използвани в Уеб, редом с </w:t>
      </w:r>
      <w:r>
        <w:rPr>
          <w:rFonts w:ascii="Arial" w:hAnsi="Arial" w:cs="Arial"/>
          <w:sz w:val="24"/>
          <w:szCs w:val="24"/>
          <w:lang w:val="en-US"/>
        </w:rPr>
        <w:t>HTML</w:t>
      </w:r>
      <w:r w:rsidRPr="004D350F">
        <w:rPr>
          <w:rFonts w:ascii="Arial" w:hAnsi="Arial" w:cs="Arial"/>
          <w:sz w:val="24"/>
          <w:szCs w:val="24"/>
          <w:lang w:val="ru-RU"/>
        </w:rPr>
        <w:t xml:space="preserve"> </w:t>
      </w:r>
      <w:r>
        <w:rPr>
          <w:rFonts w:ascii="Arial" w:hAnsi="Arial" w:cs="Arial"/>
          <w:sz w:val="24"/>
          <w:szCs w:val="24"/>
        </w:rPr>
        <w:t xml:space="preserve">и </w:t>
      </w:r>
      <w:r>
        <w:rPr>
          <w:rFonts w:ascii="Arial" w:hAnsi="Arial" w:cs="Arial"/>
          <w:sz w:val="24"/>
          <w:szCs w:val="24"/>
          <w:lang w:val="en-US"/>
        </w:rPr>
        <w:t>JavaScript</w:t>
      </w:r>
      <w:r>
        <w:rPr>
          <w:rFonts w:ascii="Arial" w:hAnsi="Arial" w:cs="Arial"/>
          <w:sz w:val="24"/>
          <w:szCs w:val="24"/>
        </w:rPr>
        <w:t xml:space="preserve"> </w:t>
      </w:r>
      <w:ins w:id="454" w:author="Valentin Aleksandrov" w:date="2020-09-09T09:10:00Z">
        <w:r w:rsidR="009409B4">
          <w:rPr>
            <w:rFonts w:ascii="Arial" w:hAnsi="Arial" w:cs="Arial"/>
            <w:sz w:val="24"/>
            <w:szCs w:val="24"/>
            <w:lang w:val="en-US"/>
          </w:rPr>
          <w:t>[</w:t>
        </w:r>
      </w:ins>
      <w:del w:id="455" w:author="Valentin Aleksandrov" w:date="2020-09-09T09:10:00Z">
        <w:r w:rsidDel="009409B4">
          <w:rPr>
            <w:rFonts w:ascii="Arial" w:hAnsi="Arial" w:cs="Arial"/>
            <w:sz w:val="24"/>
            <w:szCs w:val="24"/>
          </w:rPr>
          <w:delText>(</w:delText>
        </w:r>
      </w:del>
      <w:r>
        <w:rPr>
          <w:rFonts w:ascii="Arial" w:hAnsi="Arial" w:cs="Arial"/>
          <w:sz w:val="24"/>
          <w:szCs w:val="24"/>
        </w:rPr>
        <w:t>3</w:t>
      </w:r>
      <w:ins w:id="456" w:author="Valentin Aleksandrov" w:date="2020-09-09T09:10:00Z">
        <w:r w:rsidR="009409B4">
          <w:rPr>
            <w:rFonts w:ascii="Arial" w:hAnsi="Arial" w:cs="Arial"/>
            <w:sz w:val="24"/>
            <w:szCs w:val="24"/>
            <w:lang w:val="en-US"/>
          </w:rPr>
          <w:t>]</w:t>
        </w:r>
      </w:ins>
      <w:del w:id="457" w:author="Valentin Aleksandrov" w:date="2020-09-09T09:10:00Z">
        <w:r w:rsidDel="009409B4">
          <w:rPr>
            <w:rFonts w:ascii="Arial" w:hAnsi="Arial" w:cs="Arial"/>
            <w:sz w:val="24"/>
            <w:szCs w:val="24"/>
          </w:rPr>
          <w:delText>)</w:delText>
        </w:r>
      </w:del>
      <w:r>
        <w:rPr>
          <w:rFonts w:ascii="Arial" w:hAnsi="Arial" w:cs="Arial"/>
          <w:sz w:val="24"/>
          <w:szCs w:val="24"/>
        </w:rPr>
        <w:t>.</w:t>
      </w:r>
      <w:r w:rsidRPr="004D350F">
        <w:rPr>
          <w:rFonts w:ascii="Arial" w:hAnsi="Arial" w:cs="Arial"/>
          <w:sz w:val="24"/>
          <w:szCs w:val="24"/>
          <w:lang w:val="ru-RU"/>
        </w:rPr>
        <w:t xml:space="preserve"> </w:t>
      </w:r>
      <w:r>
        <w:rPr>
          <w:rFonts w:ascii="Arial" w:hAnsi="Arial" w:cs="Arial"/>
          <w:sz w:val="24"/>
          <w:szCs w:val="24"/>
        </w:rPr>
        <w:t xml:space="preserve">Приложението използва </w:t>
      </w:r>
      <w:r>
        <w:rPr>
          <w:rFonts w:ascii="Arial" w:hAnsi="Arial" w:cs="Arial"/>
          <w:sz w:val="24"/>
          <w:szCs w:val="24"/>
          <w:lang w:val="en-US"/>
        </w:rPr>
        <w:t>CSS</w:t>
      </w:r>
      <w:r w:rsidRPr="004D350F">
        <w:rPr>
          <w:rFonts w:ascii="Arial" w:hAnsi="Arial" w:cs="Arial"/>
          <w:sz w:val="24"/>
          <w:szCs w:val="24"/>
          <w:lang w:val="ru-RU"/>
        </w:rPr>
        <w:t xml:space="preserve"> </w:t>
      </w:r>
      <w:r>
        <w:rPr>
          <w:rFonts w:ascii="Arial" w:hAnsi="Arial" w:cs="Arial"/>
          <w:sz w:val="24"/>
          <w:szCs w:val="24"/>
        </w:rPr>
        <w:t>за да оформи графичния интерфейс.</w:t>
      </w:r>
    </w:p>
    <w:p w14:paraId="6539CC5D" w14:textId="77777777" w:rsidR="008B63BC" w:rsidRPr="008B63BC" w:rsidRDefault="008B63BC">
      <w:pPr>
        <w:spacing w:after="0" w:line="286" w:lineRule="auto"/>
        <w:ind w:firstLine="720"/>
        <w:jc w:val="both"/>
        <w:rPr>
          <w:rFonts w:ascii="Arial" w:hAnsi="Arial" w:cs="Arial"/>
          <w:sz w:val="24"/>
          <w:szCs w:val="24"/>
        </w:rPr>
        <w:pPrChange w:id="458" w:author="user" w:date="2020-09-08T17:44:00Z">
          <w:pPr>
            <w:spacing w:after="0" w:line="240" w:lineRule="auto"/>
            <w:ind w:firstLine="720"/>
            <w:jc w:val="both"/>
          </w:pPr>
        </w:pPrChange>
      </w:pPr>
    </w:p>
    <w:p w14:paraId="6FE30D46" w14:textId="34EFF26F" w:rsidR="008B63BC" w:rsidRPr="004D350F" w:rsidRDefault="008B63BC">
      <w:pPr>
        <w:spacing w:after="0" w:line="286" w:lineRule="auto"/>
        <w:jc w:val="both"/>
        <w:rPr>
          <w:rFonts w:ascii="Arial" w:hAnsi="Arial" w:cs="Arial"/>
          <w:b/>
          <w:bCs/>
          <w:sz w:val="32"/>
          <w:szCs w:val="32"/>
          <w:lang w:val="ru-RU"/>
        </w:rPr>
        <w:pPrChange w:id="459" w:author="user" w:date="2020-09-08T17:44:00Z">
          <w:pPr>
            <w:spacing w:after="0" w:line="240" w:lineRule="auto"/>
            <w:jc w:val="both"/>
          </w:pPr>
        </w:pPrChange>
      </w:pPr>
      <w:r>
        <w:rPr>
          <w:rFonts w:ascii="Arial" w:hAnsi="Arial" w:cs="Arial"/>
          <w:b/>
          <w:bCs/>
          <w:sz w:val="32"/>
          <w:szCs w:val="32"/>
          <w:lang w:val="en-US"/>
        </w:rPr>
        <w:t>Bootstrap</w:t>
      </w:r>
    </w:p>
    <w:p w14:paraId="2D1304EB" w14:textId="5D040DB9" w:rsidR="00564AA7" w:rsidDel="00CC22B3" w:rsidRDefault="00564AA7">
      <w:pPr>
        <w:spacing w:after="0" w:line="286" w:lineRule="auto"/>
        <w:jc w:val="both"/>
        <w:rPr>
          <w:del w:id="460" w:author="user" w:date="2020-09-08T17:45:00Z"/>
          <w:rFonts w:ascii="Arial" w:hAnsi="Arial" w:cs="Arial"/>
          <w:sz w:val="24"/>
          <w:szCs w:val="24"/>
        </w:rPr>
        <w:pPrChange w:id="461" w:author="user" w:date="2020-09-08T17:44:00Z">
          <w:pPr>
            <w:spacing w:after="0" w:line="240" w:lineRule="auto"/>
            <w:jc w:val="both"/>
          </w:pPr>
        </w:pPrChange>
      </w:pPr>
    </w:p>
    <w:p w14:paraId="2A3D75A4" w14:textId="57A5CD1E" w:rsidR="008B63BC" w:rsidRPr="008B63BC" w:rsidRDefault="008B63BC">
      <w:pPr>
        <w:spacing w:after="0" w:line="286" w:lineRule="auto"/>
        <w:ind w:firstLine="720"/>
        <w:jc w:val="both"/>
        <w:rPr>
          <w:rFonts w:ascii="Arial" w:hAnsi="Arial" w:cs="Arial"/>
          <w:sz w:val="24"/>
          <w:szCs w:val="24"/>
        </w:rPr>
        <w:pPrChange w:id="462" w:author="user" w:date="2020-09-08T17:44:00Z">
          <w:pPr>
            <w:spacing w:after="0" w:line="240" w:lineRule="auto"/>
            <w:ind w:firstLine="720"/>
            <w:jc w:val="both"/>
          </w:pPr>
        </w:pPrChange>
      </w:pPr>
      <w:r>
        <w:rPr>
          <w:rFonts w:ascii="Arial" w:hAnsi="Arial" w:cs="Arial"/>
          <w:sz w:val="24"/>
          <w:szCs w:val="24"/>
          <w:lang w:val="en-US"/>
        </w:rPr>
        <w:t>Bootstrap</w:t>
      </w:r>
      <w:r w:rsidRPr="004D350F">
        <w:rPr>
          <w:rFonts w:ascii="Arial" w:hAnsi="Arial" w:cs="Arial"/>
          <w:sz w:val="24"/>
          <w:szCs w:val="24"/>
          <w:lang w:val="ru-RU"/>
        </w:rPr>
        <w:t xml:space="preserve"> </w:t>
      </w:r>
      <w:r>
        <w:rPr>
          <w:rFonts w:ascii="Arial" w:hAnsi="Arial" w:cs="Arial"/>
          <w:sz w:val="24"/>
          <w:szCs w:val="24"/>
        </w:rPr>
        <w:t xml:space="preserve">е библиотека за </w:t>
      </w:r>
      <w:r>
        <w:rPr>
          <w:rFonts w:ascii="Arial" w:hAnsi="Arial" w:cs="Arial"/>
          <w:sz w:val="24"/>
          <w:szCs w:val="24"/>
          <w:lang w:val="en-US"/>
        </w:rPr>
        <w:t>CSS</w:t>
      </w:r>
      <w:r>
        <w:rPr>
          <w:rFonts w:ascii="Arial" w:hAnsi="Arial" w:cs="Arial"/>
          <w:sz w:val="24"/>
          <w:szCs w:val="24"/>
        </w:rPr>
        <w:t xml:space="preserve">, която позволява за по-прецизно разполагане на </w:t>
      </w:r>
      <w:r>
        <w:rPr>
          <w:rFonts w:ascii="Arial" w:hAnsi="Arial" w:cs="Arial"/>
          <w:sz w:val="24"/>
          <w:szCs w:val="24"/>
          <w:lang w:val="en-US"/>
        </w:rPr>
        <w:t>HTML</w:t>
      </w:r>
      <w:r w:rsidRPr="004D350F">
        <w:rPr>
          <w:rFonts w:ascii="Arial" w:hAnsi="Arial" w:cs="Arial"/>
          <w:sz w:val="24"/>
          <w:szCs w:val="24"/>
          <w:lang w:val="ru-RU"/>
        </w:rPr>
        <w:t xml:space="preserve"> </w:t>
      </w:r>
      <w:r>
        <w:rPr>
          <w:rFonts w:ascii="Arial" w:hAnsi="Arial" w:cs="Arial"/>
          <w:sz w:val="24"/>
          <w:szCs w:val="24"/>
        </w:rPr>
        <w:t>елементите върху екрана и тяхното стилизиране.</w:t>
      </w:r>
    </w:p>
    <w:p w14:paraId="587D1EF4" w14:textId="77777777" w:rsidR="008B63BC" w:rsidRDefault="008B63BC">
      <w:pPr>
        <w:spacing w:after="0" w:line="286" w:lineRule="auto"/>
        <w:jc w:val="both"/>
        <w:rPr>
          <w:rFonts w:ascii="Arial" w:hAnsi="Arial" w:cs="Arial"/>
          <w:sz w:val="24"/>
          <w:szCs w:val="24"/>
        </w:rPr>
        <w:pPrChange w:id="463" w:author="user" w:date="2020-09-08T17:44:00Z">
          <w:pPr>
            <w:spacing w:after="0" w:line="240" w:lineRule="auto"/>
            <w:jc w:val="both"/>
          </w:pPr>
        </w:pPrChange>
      </w:pPr>
    </w:p>
    <w:p w14:paraId="2643263A" w14:textId="77777777" w:rsidR="00564AA7" w:rsidRPr="004D350F" w:rsidRDefault="00564AA7">
      <w:pPr>
        <w:spacing w:after="0" w:line="286" w:lineRule="auto"/>
        <w:jc w:val="both"/>
        <w:rPr>
          <w:rFonts w:ascii="Arial" w:hAnsi="Arial" w:cs="Arial"/>
          <w:b/>
          <w:bCs/>
          <w:sz w:val="32"/>
          <w:szCs w:val="32"/>
          <w:lang w:val="ru-RU"/>
        </w:rPr>
        <w:pPrChange w:id="464" w:author="user" w:date="2020-09-08T17:44:00Z">
          <w:pPr>
            <w:spacing w:after="0" w:line="240" w:lineRule="auto"/>
            <w:jc w:val="both"/>
          </w:pPr>
        </w:pPrChange>
      </w:pPr>
      <w:r>
        <w:rPr>
          <w:rFonts w:ascii="Arial" w:hAnsi="Arial" w:cs="Arial"/>
          <w:b/>
          <w:bCs/>
          <w:sz w:val="32"/>
          <w:szCs w:val="32"/>
          <w:lang w:val="en-US"/>
        </w:rPr>
        <w:t>NodeJS</w:t>
      </w:r>
    </w:p>
    <w:p w14:paraId="791E3B76" w14:textId="7F8F66A4" w:rsidR="00564AA7" w:rsidRPr="004D350F" w:rsidDel="00CC22B3" w:rsidRDefault="00564AA7">
      <w:pPr>
        <w:spacing w:after="0" w:line="286" w:lineRule="auto"/>
        <w:jc w:val="both"/>
        <w:rPr>
          <w:del w:id="465" w:author="user" w:date="2020-09-08T17:45:00Z"/>
          <w:rFonts w:ascii="Arial" w:hAnsi="Arial" w:cs="Arial"/>
          <w:b/>
          <w:bCs/>
          <w:sz w:val="32"/>
          <w:szCs w:val="32"/>
          <w:lang w:val="ru-RU"/>
        </w:rPr>
        <w:pPrChange w:id="466" w:author="user" w:date="2020-09-08T17:44:00Z">
          <w:pPr>
            <w:spacing w:after="0" w:line="240" w:lineRule="auto"/>
            <w:jc w:val="both"/>
          </w:pPr>
        </w:pPrChange>
      </w:pPr>
    </w:p>
    <w:p w14:paraId="17DC0725" w14:textId="436B3DC4" w:rsidR="00564AA7" w:rsidRPr="009D416A" w:rsidRDefault="008B63BC">
      <w:pPr>
        <w:spacing w:after="0" w:line="286" w:lineRule="auto"/>
        <w:jc w:val="both"/>
        <w:rPr>
          <w:rFonts w:ascii="Arial" w:hAnsi="Arial" w:cs="Arial"/>
          <w:sz w:val="24"/>
          <w:szCs w:val="24"/>
        </w:rPr>
        <w:pPrChange w:id="467" w:author="user" w:date="2020-09-08T17:44:00Z">
          <w:pPr>
            <w:spacing w:after="0" w:line="240" w:lineRule="auto"/>
            <w:jc w:val="both"/>
          </w:pPr>
        </w:pPrChange>
      </w:pPr>
      <w:r>
        <w:rPr>
          <w:rFonts w:ascii="Arial" w:hAnsi="Arial" w:cs="Arial"/>
          <w:sz w:val="24"/>
          <w:szCs w:val="24"/>
          <w:lang w:val="en-US"/>
        </w:rPr>
        <w:t>NodeJS</w:t>
      </w:r>
      <w:r w:rsidRPr="004D350F">
        <w:rPr>
          <w:rFonts w:ascii="Arial" w:hAnsi="Arial" w:cs="Arial"/>
          <w:sz w:val="24"/>
          <w:szCs w:val="24"/>
          <w:lang w:val="ru-RU"/>
        </w:rPr>
        <w:t xml:space="preserve"> </w:t>
      </w:r>
      <w:r>
        <w:rPr>
          <w:rFonts w:ascii="Arial" w:hAnsi="Arial" w:cs="Arial"/>
          <w:sz w:val="24"/>
          <w:szCs w:val="24"/>
        </w:rPr>
        <w:t xml:space="preserve">представлява </w:t>
      </w:r>
      <w:r>
        <w:rPr>
          <w:rFonts w:ascii="Arial" w:hAnsi="Arial" w:cs="Arial"/>
          <w:sz w:val="24"/>
          <w:szCs w:val="24"/>
          <w:lang w:val="en-US"/>
        </w:rPr>
        <w:t>JavaScript</w:t>
      </w:r>
      <w:r>
        <w:rPr>
          <w:rFonts w:ascii="Arial" w:hAnsi="Arial" w:cs="Arial"/>
          <w:sz w:val="24"/>
          <w:szCs w:val="24"/>
        </w:rPr>
        <w:t xml:space="preserve">, който може да бъде стартиран извън браузера и позволява да се разработва различни приложения като сървъри. Едно от огромните му предимства е че позволява клиентската страна да се пише на същия език като сървърната и да се </w:t>
      </w:r>
      <w:proofErr w:type="spellStart"/>
      <w:r>
        <w:rPr>
          <w:rFonts w:ascii="Arial" w:hAnsi="Arial" w:cs="Arial"/>
          <w:sz w:val="24"/>
          <w:szCs w:val="24"/>
        </w:rPr>
        <w:t>преизползват</w:t>
      </w:r>
      <w:proofErr w:type="spellEnd"/>
      <w:r>
        <w:rPr>
          <w:rFonts w:ascii="Arial" w:hAnsi="Arial" w:cs="Arial"/>
          <w:sz w:val="24"/>
          <w:szCs w:val="24"/>
        </w:rPr>
        <w:t xml:space="preserve"> библиотеките. </w:t>
      </w:r>
      <w:r w:rsidR="009D416A">
        <w:rPr>
          <w:rFonts w:ascii="Arial" w:hAnsi="Arial" w:cs="Arial"/>
          <w:sz w:val="24"/>
          <w:szCs w:val="24"/>
          <w:lang w:val="en-US"/>
        </w:rPr>
        <w:t>NodeJS</w:t>
      </w:r>
      <w:r w:rsidR="009D416A">
        <w:rPr>
          <w:rFonts w:ascii="Arial" w:hAnsi="Arial" w:cs="Arial"/>
          <w:sz w:val="24"/>
          <w:szCs w:val="24"/>
        </w:rPr>
        <w:t xml:space="preserve"> гарантира качество, защото е </w:t>
      </w:r>
      <w:r w:rsidR="009D416A">
        <w:rPr>
          <w:rFonts w:ascii="Arial" w:hAnsi="Arial" w:cs="Arial"/>
          <w:sz w:val="24"/>
          <w:szCs w:val="24"/>
          <w:lang w:val="en-US"/>
        </w:rPr>
        <w:t>Open</w:t>
      </w:r>
      <w:r w:rsidR="009D416A" w:rsidRPr="004D350F">
        <w:rPr>
          <w:rFonts w:ascii="Arial" w:hAnsi="Arial" w:cs="Arial"/>
          <w:sz w:val="24"/>
          <w:szCs w:val="24"/>
          <w:lang w:val="ru-RU"/>
        </w:rPr>
        <w:t xml:space="preserve"> </w:t>
      </w:r>
      <w:r w:rsidR="009D416A">
        <w:rPr>
          <w:rFonts w:ascii="Arial" w:hAnsi="Arial" w:cs="Arial"/>
          <w:sz w:val="24"/>
          <w:szCs w:val="24"/>
          <w:lang w:val="en-US"/>
        </w:rPr>
        <w:t>Source</w:t>
      </w:r>
      <w:r w:rsidR="009D416A" w:rsidRPr="004D350F">
        <w:rPr>
          <w:rFonts w:ascii="Arial" w:hAnsi="Arial" w:cs="Arial"/>
          <w:sz w:val="24"/>
          <w:szCs w:val="24"/>
          <w:lang w:val="ru-RU"/>
        </w:rPr>
        <w:t xml:space="preserve"> </w:t>
      </w:r>
      <w:r w:rsidR="009D416A">
        <w:rPr>
          <w:rFonts w:ascii="Arial" w:hAnsi="Arial" w:cs="Arial"/>
          <w:sz w:val="24"/>
          <w:szCs w:val="24"/>
        </w:rPr>
        <w:t xml:space="preserve">и има огромна общност от програмисти, които го поддържат и развиват. Може да работи огромно </w:t>
      </w:r>
      <w:proofErr w:type="spellStart"/>
      <w:r w:rsidR="009D416A">
        <w:rPr>
          <w:rFonts w:ascii="Arial" w:hAnsi="Arial" w:cs="Arial"/>
          <w:sz w:val="24"/>
          <w:szCs w:val="24"/>
        </w:rPr>
        <w:t>разнобразие</w:t>
      </w:r>
      <w:proofErr w:type="spellEnd"/>
      <w:r w:rsidR="009D416A">
        <w:rPr>
          <w:rFonts w:ascii="Arial" w:hAnsi="Arial" w:cs="Arial"/>
          <w:sz w:val="24"/>
          <w:szCs w:val="24"/>
        </w:rPr>
        <w:t xml:space="preserve"> от платформи като например </w:t>
      </w:r>
      <w:r w:rsidR="009D416A">
        <w:rPr>
          <w:rFonts w:ascii="Arial" w:hAnsi="Arial" w:cs="Arial"/>
          <w:sz w:val="24"/>
          <w:szCs w:val="24"/>
          <w:lang w:val="en-US"/>
        </w:rPr>
        <w:t>Window</w:t>
      </w:r>
      <w:r w:rsidR="009D416A" w:rsidRPr="004D350F">
        <w:rPr>
          <w:rFonts w:ascii="Arial" w:hAnsi="Arial" w:cs="Arial"/>
          <w:sz w:val="24"/>
          <w:szCs w:val="24"/>
          <w:lang w:val="ru-RU"/>
        </w:rPr>
        <w:t xml:space="preserve">, </w:t>
      </w:r>
      <w:r w:rsidR="009D416A">
        <w:rPr>
          <w:rFonts w:ascii="Arial" w:hAnsi="Arial" w:cs="Arial"/>
          <w:sz w:val="24"/>
          <w:szCs w:val="24"/>
          <w:lang w:val="en-US"/>
        </w:rPr>
        <w:t>MacOS</w:t>
      </w:r>
      <w:r w:rsidR="009D416A" w:rsidRPr="004D350F">
        <w:rPr>
          <w:rFonts w:ascii="Arial" w:hAnsi="Arial" w:cs="Arial"/>
          <w:sz w:val="24"/>
          <w:szCs w:val="24"/>
          <w:lang w:val="ru-RU"/>
        </w:rPr>
        <w:t xml:space="preserve">, </w:t>
      </w:r>
      <w:r w:rsidR="009D416A">
        <w:rPr>
          <w:rFonts w:ascii="Arial" w:hAnsi="Arial" w:cs="Arial"/>
          <w:sz w:val="24"/>
          <w:szCs w:val="24"/>
          <w:lang w:val="en-US"/>
        </w:rPr>
        <w:t>Linux</w:t>
      </w:r>
      <w:ins w:id="468" w:author="Valentin Aleksandrov" w:date="2020-09-09T09:10:00Z">
        <w:r w:rsidR="009409B4">
          <w:rPr>
            <w:rFonts w:ascii="Arial" w:hAnsi="Arial" w:cs="Arial"/>
            <w:sz w:val="24"/>
            <w:szCs w:val="24"/>
            <w:lang w:val="en-US"/>
          </w:rPr>
          <w:t>[</w:t>
        </w:r>
      </w:ins>
      <w:del w:id="469" w:author="Valentin Aleksandrov" w:date="2020-09-09T09:10:00Z">
        <w:r w:rsidR="009D416A" w:rsidRPr="004D350F" w:rsidDel="009409B4">
          <w:rPr>
            <w:rFonts w:ascii="Arial" w:hAnsi="Arial" w:cs="Arial"/>
            <w:sz w:val="24"/>
            <w:szCs w:val="24"/>
            <w:lang w:val="ru-RU"/>
          </w:rPr>
          <w:delText>(</w:delText>
        </w:r>
      </w:del>
      <w:r w:rsidR="009D416A" w:rsidRPr="004D350F">
        <w:rPr>
          <w:rFonts w:ascii="Arial" w:hAnsi="Arial" w:cs="Arial"/>
          <w:sz w:val="24"/>
          <w:szCs w:val="24"/>
          <w:lang w:val="ru-RU"/>
        </w:rPr>
        <w:t>4</w:t>
      </w:r>
      <w:ins w:id="470" w:author="Valentin Aleksandrov" w:date="2020-09-09T09:10:00Z">
        <w:r w:rsidR="009409B4">
          <w:rPr>
            <w:rFonts w:ascii="Arial" w:hAnsi="Arial" w:cs="Arial"/>
            <w:sz w:val="24"/>
            <w:szCs w:val="24"/>
            <w:lang w:val="en-US"/>
          </w:rPr>
          <w:t>]</w:t>
        </w:r>
      </w:ins>
      <w:del w:id="471" w:author="Valentin Aleksandrov" w:date="2020-09-09T09:10:00Z">
        <w:r w:rsidR="009D416A" w:rsidRPr="004D350F" w:rsidDel="009409B4">
          <w:rPr>
            <w:rFonts w:ascii="Arial" w:hAnsi="Arial" w:cs="Arial"/>
            <w:sz w:val="24"/>
            <w:szCs w:val="24"/>
            <w:lang w:val="ru-RU"/>
          </w:rPr>
          <w:delText>)</w:delText>
        </w:r>
      </w:del>
      <w:r w:rsidR="009D416A" w:rsidRPr="004D350F">
        <w:rPr>
          <w:rFonts w:ascii="Arial" w:hAnsi="Arial" w:cs="Arial"/>
          <w:sz w:val="24"/>
          <w:szCs w:val="24"/>
          <w:lang w:val="ru-RU"/>
        </w:rPr>
        <w:t>.</w:t>
      </w:r>
      <w:r w:rsidR="009D416A">
        <w:rPr>
          <w:rFonts w:ascii="Arial" w:hAnsi="Arial" w:cs="Arial"/>
          <w:sz w:val="24"/>
          <w:szCs w:val="24"/>
        </w:rPr>
        <w:t xml:space="preserve"> Сървърната система на приложението се възползва от тези качества на </w:t>
      </w:r>
      <w:r w:rsidR="009D416A">
        <w:rPr>
          <w:rFonts w:ascii="Arial" w:hAnsi="Arial" w:cs="Arial"/>
          <w:sz w:val="24"/>
          <w:szCs w:val="24"/>
          <w:lang w:val="en-US"/>
        </w:rPr>
        <w:t>NodeJS</w:t>
      </w:r>
      <w:r w:rsidR="009D416A" w:rsidRPr="004D350F">
        <w:rPr>
          <w:rFonts w:ascii="Arial" w:hAnsi="Arial" w:cs="Arial"/>
          <w:sz w:val="24"/>
          <w:szCs w:val="24"/>
          <w:lang w:val="ru-RU"/>
        </w:rPr>
        <w:t xml:space="preserve"> </w:t>
      </w:r>
      <w:r w:rsidR="009D416A">
        <w:rPr>
          <w:rFonts w:ascii="Arial" w:hAnsi="Arial" w:cs="Arial"/>
          <w:sz w:val="24"/>
          <w:szCs w:val="24"/>
        </w:rPr>
        <w:t xml:space="preserve">имплементирайки </w:t>
      </w:r>
      <w:r w:rsidR="009D416A">
        <w:rPr>
          <w:rFonts w:ascii="Arial" w:hAnsi="Arial" w:cs="Arial"/>
          <w:sz w:val="24"/>
          <w:szCs w:val="24"/>
          <w:lang w:val="en-US"/>
        </w:rPr>
        <w:t>REST</w:t>
      </w:r>
      <w:r w:rsidR="009D416A" w:rsidRPr="004D350F">
        <w:rPr>
          <w:rFonts w:ascii="Arial" w:hAnsi="Arial" w:cs="Arial"/>
          <w:sz w:val="24"/>
          <w:szCs w:val="24"/>
          <w:lang w:val="ru-RU"/>
        </w:rPr>
        <w:t xml:space="preserve"> </w:t>
      </w:r>
      <w:r w:rsidR="009D416A">
        <w:rPr>
          <w:rFonts w:ascii="Arial" w:hAnsi="Arial" w:cs="Arial"/>
          <w:sz w:val="24"/>
          <w:szCs w:val="24"/>
        </w:rPr>
        <w:t>услуги, които клиентската система на приложението да може да консумира.</w:t>
      </w:r>
    </w:p>
    <w:p w14:paraId="546448A1" w14:textId="1C740D89" w:rsidR="00564AA7" w:rsidRDefault="00564AA7">
      <w:pPr>
        <w:spacing w:after="0" w:line="286" w:lineRule="auto"/>
        <w:jc w:val="both"/>
        <w:rPr>
          <w:rFonts w:ascii="Arial" w:hAnsi="Arial" w:cs="Arial"/>
          <w:sz w:val="24"/>
          <w:szCs w:val="24"/>
        </w:rPr>
        <w:pPrChange w:id="472" w:author="user" w:date="2020-09-08T17:44:00Z">
          <w:pPr>
            <w:spacing w:after="0" w:line="240" w:lineRule="auto"/>
            <w:jc w:val="both"/>
          </w:pPr>
        </w:pPrChange>
      </w:pPr>
    </w:p>
    <w:p w14:paraId="20C3B6F8" w14:textId="741E985A" w:rsidR="00564AA7" w:rsidRPr="004D350F" w:rsidRDefault="00564AA7">
      <w:pPr>
        <w:spacing w:after="0" w:line="286" w:lineRule="auto"/>
        <w:jc w:val="both"/>
        <w:rPr>
          <w:rFonts w:ascii="Arial" w:hAnsi="Arial" w:cs="Arial"/>
          <w:b/>
          <w:bCs/>
          <w:sz w:val="32"/>
          <w:szCs w:val="32"/>
          <w:lang w:val="ru-RU"/>
        </w:rPr>
        <w:pPrChange w:id="473" w:author="user" w:date="2020-09-08T17:44:00Z">
          <w:pPr>
            <w:spacing w:after="0" w:line="240" w:lineRule="auto"/>
            <w:jc w:val="both"/>
          </w:pPr>
        </w:pPrChange>
      </w:pPr>
      <w:r>
        <w:rPr>
          <w:rFonts w:ascii="Arial" w:hAnsi="Arial" w:cs="Arial"/>
          <w:b/>
          <w:bCs/>
          <w:sz w:val="32"/>
          <w:szCs w:val="32"/>
          <w:lang w:val="en-US"/>
        </w:rPr>
        <w:t>Express</w:t>
      </w:r>
    </w:p>
    <w:p w14:paraId="0F4F0D1B" w14:textId="5A4C2CFF" w:rsidR="00564AA7" w:rsidRPr="004D350F" w:rsidDel="00BA5620" w:rsidRDefault="00564AA7">
      <w:pPr>
        <w:spacing w:after="0" w:line="286" w:lineRule="auto"/>
        <w:jc w:val="both"/>
        <w:rPr>
          <w:del w:id="474" w:author="user" w:date="2020-09-08T17:48:00Z"/>
          <w:rFonts w:ascii="Arial" w:hAnsi="Arial" w:cs="Arial"/>
          <w:b/>
          <w:bCs/>
          <w:sz w:val="32"/>
          <w:szCs w:val="32"/>
          <w:lang w:val="ru-RU"/>
        </w:rPr>
        <w:pPrChange w:id="475" w:author="user" w:date="2020-09-08T17:44:00Z">
          <w:pPr>
            <w:spacing w:after="0" w:line="240" w:lineRule="auto"/>
            <w:jc w:val="both"/>
          </w:pPr>
        </w:pPrChange>
      </w:pPr>
    </w:p>
    <w:p w14:paraId="66B68372" w14:textId="5CCF0964" w:rsidR="00564AA7" w:rsidRPr="004D350F" w:rsidRDefault="009D416A">
      <w:pPr>
        <w:spacing w:after="0" w:line="286" w:lineRule="auto"/>
        <w:jc w:val="both"/>
        <w:rPr>
          <w:rFonts w:ascii="Arial" w:hAnsi="Arial" w:cs="Arial"/>
          <w:sz w:val="24"/>
          <w:szCs w:val="24"/>
          <w:lang w:val="ru-RU"/>
        </w:rPr>
        <w:pPrChange w:id="476" w:author="user" w:date="2020-09-08T17:44:00Z">
          <w:pPr>
            <w:spacing w:after="0" w:line="240" w:lineRule="auto"/>
            <w:jc w:val="both"/>
          </w:pPr>
        </w:pPrChange>
      </w:pPr>
      <w:r>
        <w:rPr>
          <w:rFonts w:ascii="Arial" w:hAnsi="Arial" w:cs="Arial"/>
          <w:sz w:val="24"/>
          <w:szCs w:val="24"/>
          <w:lang w:val="en-US"/>
        </w:rPr>
        <w:t>Express</w:t>
      </w:r>
      <w:r w:rsidRPr="004D350F">
        <w:rPr>
          <w:rFonts w:ascii="Arial" w:hAnsi="Arial" w:cs="Arial"/>
          <w:sz w:val="24"/>
          <w:szCs w:val="24"/>
          <w:lang w:val="ru-RU"/>
        </w:rPr>
        <w:t xml:space="preserve"> </w:t>
      </w:r>
      <w:r>
        <w:rPr>
          <w:rFonts w:ascii="Arial" w:hAnsi="Arial" w:cs="Arial"/>
          <w:sz w:val="24"/>
          <w:szCs w:val="24"/>
        </w:rPr>
        <w:t xml:space="preserve">представлява библиотека за </w:t>
      </w:r>
      <w:r>
        <w:rPr>
          <w:rFonts w:ascii="Arial" w:hAnsi="Arial" w:cs="Arial"/>
          <w:sz w:val="24"/>
          <w:szCs w:val="24"/>
          <w:lang w:val="en-US"/>
        </w:rPr>
        <w:t>NodeJS</w:t>
      </w:r>
      <w:r>
        <w:rPr>
          <w:rFonts w:ascii="Arial" w:hAnsi="Arial" w:cs="Arial"/>
          <w:sz w:val="24"/>
          <w:szCs w:val="24"/>
        </w:rPr>
        <w:t xml:space="preserve">, която позволява да се изгражда бързи и минималистични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 xml:space="preserve">услуги. Библиотеката е тествана дълго време и се е доказала като една от най-добрите в света на </w:t>
      </w:r>
      <w:r>
        <w:rPr>
          <w:rFonts w:ascii="Arial" w:hAnsi="Arial" w:cs="Arial"/>
          <w:sz w:val="24"/>
          <w:szCs w:val="24"/>
          <w:lang w:val="en-US"/>
        </w:rPr>
        <w:t>NodeJS</w:t>
      </w:r>
      <w:r>
        <w:rPr>
          <w:rFonts w:ascii="Arial" w:hAnsi="Arial" w:cs="Arial"/>
          <w:sz w:val="24"/>
          <w:szCs w:val="24"/>
        </w:rPr>
        <w:t xml:space="preserve"> </w:t>
      </w:r>
      <w:ins w:id="477" w:author="Valentin Aleksandrov" w:date="2020-09-09T09:10:00Z">
        <w:r w:rsidR="009409B4">
          <w:rPr>
            <w:rFonts w:ascii="Arial" w:hAnsi="Arial" w:cs="Arial"/>
            <w:sz w:val="24"/>
            <w:szCs w:val="24"/>
            <w:lang w:val="en-US"/>
          </w:rPr>
          <w:t>[</w:t>
        </w:r>
      </w:ins>
      <w:del w:id="478" w:author="Valentin Aleksandrov" w:date="2020-09-09T09:10:00Z">
        <w:r w:rsidRPr="004D350F" w:rsidDel="009409B4">
          <w:rPr>
            <w:rFonts w:ascii="Arial" w:hAnsi="Arial" w:cs="Arial"/>
            <w:sz w:val="24"/>
            <w:szCs w:val="24"/>
            <w:lang w:val="ru-RU"/>
          </w:rPr>
          <w:delText>(</w:delText>
        </w:r>
      </w:del>
      <w:r w:rsidRPr="004D350F">
        <w:rPr>
          <w:rFonts w:ascii="Arial" w:hAnsi="Arial" w:cs="Arial"/>
          <w:sz w:val="24"/>
          <w:szCs w:val="24"/>
          <w:lang w:val="ru-RU"/>
        </w:rPr>
        <w:t>5</w:t>
      </w:r>
      <w:ins w:id="479" w:author="Valentin Aleksandrov" w:date="2020-09-09T09:10:00Z">
        <w:r w:rsidR="009409B4">
          <w:rPr>
            <w:rFonts w:ascii="Arial" w:hAnsi="Arial" w:cs="Arial"/>
            <w:sz w:val="24"/>
            <w:szCs w:val="24"/>
            <w:lang w:val="en-US"/>
          </w:rPr>
          <w:t>]</w:t>
        </w:r>
      </w:ins>
      <w:del w:id="480" w:author="Valentin Aleksandrov" w:date="2020-09-09T09:10:00Z">
        <w:r w:rsidRPr="004D350F" w:rsidDel="009409B4">
          <w:rPr>
            <w:rFonts w:ascii="Arial" w:hAnsi="Arial" w:cs="Arial"/>
            <w:sz w:val="24"/>
            <w:szCs w:val="24"/>
            <w:lang w:val="ru-RU"/>
          </w:rPr>
          <w:delText>)</w:delText>
        </w:r>
      </w:del>
      <w:r>
        <w:rPr>
          <w:rFonts w:ascii="Arial" w:hAnsi="Arial" w:cs="Arial"/>
          <w:sz w:val="24"/>
          <w:szCs w:val="24"/>
        </w:rPr>
        <w:t xml:space="preserve">. Тя позволява да се разпишат лесни за четене и конфигуриране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 xml:space="preserve">услуги, които с лекота да позволяват на сървърите да си вършат работата. Приложението се възползва от </w:t>
      </w:r>
      <w:r>
        <w:rPr>
          <w:rFonts w:ascii="Arial" w:hAnsi="Arial" w:cs="Arial"/>
          <w:sz w:val="24"/>
          <w:szCs w:val="24"/>
        </w:rPr>
        <w:lastRenderedPageBreak/>
        <w:t>библиотеката като я използва за контролерите, които са отговорни за обработват заявките изпратени от клиентската страна.</w:t>
      </w:r>
    </w:p>
    <w:p w14:paraId="2B380FD2" w14:textId="6C861682" w:rsidR="00564AA7" w:rsidRDefault="00564AA7">
      <w:pPr>
        <w:spacing w:after="0" w:line="286" w:lineRule="auto"/>
        <w:jc w:val="both"/>
        <w:rPr>
          <w:rFonts w:ascii="Arial" w:hAnsi="Arial" w:cs="Arial"/>
          <w:sz w:val="24"/>
          <w:szCs w:val="24"/>
        </w:rPr>
        <w:pPrChange w:id="481" w:author="user" w:date="2020-09-08T17:44:00Z">
          <w:pPr>
            <w:spacing w:after="0" w:line="240" w:lineRule="auto"/>
            <w:jc w:val="both"/>
          </w:pPr>
        </w:pPrChange>
      </w:pPr>
    </w:p>
    <w:p w14:paraId="622D8B43" w14:textId="1FFA8021" w:rsidR="00564AA7" w:rsidRPr="004D350F" w:rsidRDefault="00564AA7">
      <w:pPr>
        <w:spacing w:after="0" w:line="286" w:lineRule="auto"/>
        <w:jc w:val="both"/>
        <w:rPr>
          <w:rFonts w:ascii="Arial" w:hAnsi="Arial" w:cs="Arial"/>
          <w:b/>
          <w:bCs/>
          <w:sz w:val="32"/>
          <w:szCs w:val="32"/>
          <w:lang w:val="ru-RU"/>
        </w:rPr>
        <w:pPrChange w:id="482" w:author="user" w:date="2020-09-08T17:44:00Z">
          <w:pPr>
            <w:spacing w:after="0" w:line="240" w:lineRule="auto"/>
            <w:jc w:val="both"/>
          </w:pPr>
        </w:pPrChange>
      </w:pPr>
      <w:r w:rsidRPr="00491A46">
        <w:rPr>
          <w:rFonts w:ascii="Arial" w:hAnsi="Arial" w:cs="Arial"/>
          <w:b/>
          <w:bCs/>
          <w:sz w:val="32"/>
          <w:szCs w:val="32"/>
          <w:lang w:val="en-US"/>
        </w:rPr>
        <w:t>MySQL</w:t>
      </w:r>
    </w:p>
    <w:p w14:paraId="7200970F" w14:textId="3767225B" w:rsidR="00491A46" w:rsidRPr="004D350F" w:rsidDel="00BA5620" w:rsidRDefault="00491A46">
      <w:pPr>
        <w:spacing w:after="0" w:line="286" w:lineRule="auto"/>
        <w:jc w:val="both"/>
        <w:rPr>
          <w:del w:id="483" w:author="user" w:date="2020-09-08T17:48:00Z"/>
          <w:rFonts w:ascii="Arial" w:hAnsi="Arial" w:cs="Arial"/>
          <w:sz w:val="24"/>
          <w:szCs w:val="24"/>
          <w:highlight w:val="green"/>
          <w:lang w:val="ru-RU"/>
        </w:rPr>
        <w:pPrChange w:id="484" w:author="user" w:date="2020-09-08T17:44:00Z">
          <w:pPr>
            <w:spacing w:after="0" w:line="240" w:lineRule="auto"/>
            <w:jc w:val="both"/>
          </w:pPr>
        </w:pPrChange>
      </w:pPr>
    </w:p>
    <w:p w14:paraId="6032053F" w14:textId="05CDCACC" w:rsidR="00491A46" w:rsidRPr="00D73431" w:rsidRDefault="00D73431">
      <w:pPr>
        <w:spacing w:after="0" w:line="286" w:lineRule="auto"/>
        <w:jc w:val="both"/>
        <w:rPr>
          <w:rFonts w:ascii="Arial" w:hAnsi="Arial" w:cs="Arial"/>
          <w:sz w:val="24"/>
          <w:szCs w:val="24"/>
        </w:rPr>
        <w:pPrChange w:id="485" w:author="user" w:date="2020-09-08T17:44:00Z">
          <w:pPr>
            <w:spacing w:after="0" w:line="240" w:lineRule="auto"/>
            <w:jc w:val="both"/>
          </w:pPr>
        </w:pPrChange>
      </w:pP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 xml:space="preserve">представлява многопоточна, многопотребителска, </w:t>
      </w:r>
      <w:r>
        <w:rPr>
          <w:rFonts w:ascii="Arial" w:hAnsi="Arial" w:cs="Arial"/>
          <w:sz w:val="24"/>
          <w:szCs w:val="24"/>
          <w:lang w:val="en-US"/>
        </w:rPr>
        <w:t>SQL</w:t>
      </w:r>
      <w:r w:rsidRPr="004D350F">
        <w:rPr>
          <w:rFonts w:ascii="Arial" w:hAnsi="Arial" w:cs="Arial"/>
          <w:sz w:val="24"/>
          <w:szCs w:val="24"/>
          <w:lang w:val="ru-RU"/>
        </w:rPr>
        <w:t xml:space="preserve"> </w:t>
      </w:r>
      <w:r>
        <w:rPr>
          <w:rFonts w:ascii="Arial" w:hAnsi="Arial" w:cs="Arial"/>
          <w:sz w:val="24"/>
          <w:szCs w:val="24"/>
        </w:rPr>
        <w:t xml:space="preserve">система за управление на бази данни. </w:t>
      </w: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 xml:space="preserve">е релационна база данни, която може да поеме огромно количество от данни и да ги управлява без рискове </w:t>
      </w:r>
      <w:ins w:id="486" w:author="Valentin Aleksandrov" w:date="2020-09-09T09:10:00Z">
        <w:r w:rsidR="009409B4">
          <w:rPr>
            <w:rFonts w:ascii="Arial" w:hAnsi="Arial" w:cs="Arial"/>
            <w:sz w:val="24"/>
            <w:szCs w:val="24"/>
            <w:lang w:val="en-US"/>
          </w:rPr>
          <w:t>[</w:t>
        </w:r>
      </w:ins>
      <w:del w:id="487" w:author="Valentin Aleksandrov" w:date="2020-09-09T09:10:00Z">
        <w:r w:rsidDel="009409B4">
          <w:rPr>
            <w:rFonts w:ascii="Arial" w:hAnsi="Arial" w:cs="Arial"/>
            <w:sz w:val="24"/>
            <w:szCs w:val="24"/>
          </w:rPr>
          <w:delText>(</w:delText>
        </w:r>
      </w:del>
      <w:r>
        <w:rPr>
          <w:rFonts w:ascii="Arial" w:hAnsi="Arial" w:cs="Arial"/>
          <w:sz w:val="24"/>
          <w:szCs w:val="24"/>
        </w:rPr>
        <w:t>6</w:t>
      </w:r>
      <w:ins w:id="488" w:author="Valentin Aleksandrov" w:date="2020-09-09T09:10:00Z">
        <w:r w:rsidR="009409B4">
          <w:rPr>
            <w:rFonts w:ascii="Arial" w:hAnsi="Arial" w:cs="Arial"/>
            <w:sz w:val="24"/>
            <w:szCs w:val="24"/>
            <w:lang w:val="en-US"/>
          </w:rPr>
          <w:t>]</w:t>
        </w:r>
      </w:ins>
      <w:del w:id="489" w:author="Valentin Aleksandrov" w:date="2020-09-09T09:10:00Z">
        <w:r w:rsidDel="009409B4">
          <w:rPr>
            <w:rFonts w:ascii="Arial" w:hAnsi="Arial" w:cs="Arial"/>
            <w:sz w:val="24"/>
            <w:szCs w:val="24"/>
          </w:rPr>
          <w:delText>)</w:delText>
        </w:r>
      </w:del>
      <w:r>
        <w:rPr>
          <w:rFonts w:ascii="Arial" w:hAnsi="Arial" w:cs="Arial"/>
          <w:sz w:val="24"/>
          <w:szCs w:val="24"/>
        </w:rPr>
        <w:t xml:space="preserve">. Приложението има за задача да работи с песни, които могат да бъдат многобройни и </w:t>
      </w: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е отличния инструмент, който позволява приложението да се държи стабилно дори с много голямо количество от песни. Сървърната система се свързва с базата данни и се грижи да извлече информацията, от която има нужда приложението.</w:t>
      </w:r>
    </w:p>
    <w:p w14:paraId="681238CB" w14:textId="1E19B68A" w:rsidR="00491A46" w:rsidRPr="004D350F" w:rsidRDefault="00491A46">
      <w:pPr>
        <w:spacing w:after="0" w:line="286" w:lineRule="auto"/>
        <w:jc w:val="both"/>
        <w:rPr>
          <w:rFonts w:ascii="Arial" w:hAnsi="Arial" w:cs="Arial"/>
          <w:b/>
          <w:bCs/>
          <w:i/>
          <w:iCs/>
          <w:sz w:val="32"/>
          <w:szCs w:val="32"/>
          <w:lang w:val="ru-RU"/>
        </w:rPr>
        <w:pPrChange w:id="490" w:author="user" w:date="2020-09-08T17:44:00Z">
          <w:pPr>
            <w:spacing w:after="0" w:line="240" w:lineRule="auto"/>
            <w:jc w:val="both"/>
          </w:pPr>
        </w:pPrChange>
      </w:pPr>
    </w:p>
    <w:p w14:paraId="5B7C8A19" w14:textId="2E0F541B" w:rsidR="00491A46" w:rsidRPr="004D350F" w:rsidRDefault="00491A46">
      <w:pPr>
        <w:spacing w:after="0" w:line="286" w:lineRule="auto"/>
        <w:jc w:val="both"/>
        <w:rPr>
          <w:rFonts w:ascii="Arial" w:hAnsi="Arial" w:cs="Arial"/>
          <w:b/>
          <w:bCs/>
          <w:i/>
          <w:iCs/>
          <w:sz w:val="32"/>
          <w:szCs w:val="32"/>
          <w:lang w:val="ru-RU"/>
        </w:rPr>
        <w:pPrChange w:id="491" w:author="user" w:date="2020-09-08T17:44:00Z">
          <w:pPr>
            <w:spacing w:after="0" w:line="240" w:lineRule="auto"/>
            <w:jc w:val="both"/>
          </w:pPr>
        </w:pPrChange>
      </w:pPr>
      <w:r>
        <w:rPr>
          <w:rFonts w:ascii="Arial" w:hAnsi="Arial" w:cs="Arial"/>
          <w:b/>
          <w:bCs/>
          <w:i/>
          <w:iCs/>
          <w:sz w:val="32"/>
          <w:szCs w:val="32"/>
          <w:lang w:val="en-US"/>
        </w:rPr>
        <w:t>ABCJS</w:t>
      </w:r>
    </w:p>
    <w:p w14:paraId="30183C87" w14:textId="0A9DD03C" w:rsidR="00491A46" w:rsidRPr="004D350F" w:rsidDel="00BA5620" w:rsidRDefault="00491A46">
      <w:pPr>
        <w:spacing w:after="0" w:line="286" w:lineRule="auto"/>
        <w:jc w:val="both"/>
        <w:rPr>
          <w:del w:id="492" w:author="user" w:date="2020-09-08T17:48:00Z"/>
          <w:rFonts w:ascii="Arial" w:hAnsi="Arial" w:cs="Arial"/>
          <w:b/>
          <w:bCs/>
          <w:i/>
          <w:iCs/>
          <w:sz w:val="32"/>
          <w:szCs w:val="32"/>
          <w:lang w:val="ru-RU"/>
        </w:rPr>
        <w:pPrChange w:id="493" w:author="user" w:date="2020-09-08T17:44:00Z">
          <w:pPr>
            <w:spacing w:after="0" w:line="240" w:lineRule="auto"/>
            <w:jc w:val="both"/>
          </w:pPr>
        </w:pPrChange>
      </w:pPr>
    </w:p>
    <w:p w14:paraId="1D1A5A84" w14:textId="0F4D4DEE" w:rsidR="00491A46" w:rsidRPr="00D73431" w:rsidRDefault="00D73431">
      <w:pPr>
        <w:spacing w:after="0" w:line="286" w:lineRule="auto"/>
        <w:jc w:val="both"/>
        <w:rPr>
          <w:rFonts w:ascii="Arial" w:hAnsi="Arial" w:cs="Arial"/>
          <w:i/>
          <w:iCs/>
          <w:sz w:val="24"/>
          <w:szCs w:val="24"/>
        </w:rPr>
        <w:pPrChange w:id="494" w:author="user" w:date="2020-09-08T17:44:00Z">
          <w:pPr>
            <w:spacing w:after="0" w:line="240" w:lineRule="auto"/>
            <w:jc w:val="both"/>
          </w:pPr>
        </w:pPrChange>
      </w:pPr>
      <w:r>
        <w:rPr>
          <w:rFonts w:ascii="Arial" w:hAnsi="Arial" w:cs="Arial"/>
          <w:sz w:val="24"/>
          <w:szCs w:val="24"/>
        </w:rPr>
        <w:t xml:space="preserve">Представлява </w:t>
      </w:r>
      <w:r>
        <w:rPr>
          <w:rFonts w:ascii="Arial" w:hAnsi="Arial" w:cs="Arial"/>
          <w:sz w:val="24"/>
          <w:szCs w:val="24"/>
          <w:lang w:val="en-US"/>
        </w:rPr>
        <w:t>JavaScript</w:t>
      </w:r>
      <w:r w:rsidRPr="004D350F">
        <w:rPr>
          <w:rFonts w:ascii="Arial" w:hAnsi="Arial" w:cs="Arial"/>
          <w:sz w:val="24"/>
          <w:szCs w:val="24"/>
          <w:lang w:val="ru-RU"/>
        </w:rPr>
        <w:t xml:space="preserve"> </w:t>
      </w:r>
      <w:r>
        <w:rPr>
          <w:rFonts w:ascii="Arial" w:hAnsi="Arial" w:cs="Arial"/>
          <w:sz w:val="24"/>
          <w:szCs w:val="24"/>
        </w:rPr>
        <w:t>библиотека, която има възможността да генерира ноти в браузера.</w:t>
      </w:r>
    </w:p>
    <w:p w14:paraId="08446249" w14:textId="78AD4FF2" w:rsidR="00564AA7" w:rsidRPr="004D350F" w:rsidRDefault="00564AA7">
      <w:pPr>
        <w:spacing w:after="0" w:line="286" w:lineRule="auto"/>
        <w:jc w:val="both"/>
        <w:rPr>
          <w:rFonts w:ascii="Arial" w:hAnsi="Arial" w:cs="Arial"/>
          <w:b/>
          <w:bCs/>
          <w:sz w:val="32"/>
          <w:szCs w:val="32"/>
          <w:lang w:val="ru-RU"/>
        </w:rPr>
        <w:pPrChange w:id="495" w:author="user" w:date="2020-09-08T17:44:00Z">
          <w:pPr>
            <w:spacing w:after="0" w:line="240" w:lineRule="auto"/>
            <w:jc w:val="both"/>
          </w:pPr>
        </w:pPrChange>
      </w:pPr>
    </w:p>
    <w:p w14:paraId="4F86A5B1" w14:textId="237CC4EE" w:rsidR="00B77C2C" w:rsidRPr="004D350F" w:rsidRDefault="00B77C2C">
      <w:pPr>
        <w:spacing w:after="0" w:line="286" w:lineRule="auto"/>
        <w:jc w:val="both"/>
        <w:rPr>
          <w:rFonts w:ascii="Arial" w:hAnsi="Arial" w:cs="Arial"/>
          <w:b/>
          <w:bCs/>
          <w:sz w:val="32"/>
          <w:szCs w:val="32"/>
          <w:lang w:val="ru-RU"/>
        </w:rPr>
        <w:pPrChange w:id="496" w:author="user" w:date="2020-09-08T17:44:00Z">
          <w:pPr>
            <w:spacing w:after="0" w:line="240" w:lineRule="auto"/>
            <w:jc w:val="both"/>
          </w:pPr>
        </w:pPrChange>
      </w:pPr>
      <w:r>
        <w:rPr>
          <w:rFonts w:ascii="Arial" w:hAnsi="Arial" w:cs="Arial"/>
          <w:b/>
          <w:bCs/>
          <w:sz w:val="32"/>
          <w:szCs w:val="32"/>
          <w:lang w:val="en-US"/>
        </w:rPr>
        <w:t>Tuner</w:t>
      </w:r>
    </w:p>
    <w:p w14:paraId="6D705D55" w14:textId="634A32BC" w:rsidR="004A7C80" w:rsidRPr="004D350F" w:rsidDel="00BA5620" w:rsidRDefault="004A7C80">
      <w:pPr>
        <w:spacing w:after="0" w:line="286" w:lineRule="auto"/>
        <w:jc w:val="both"/>
        <w:rPr>
          <w:del w:id="497" w:author="user" w:date="2020-09-08T17:48:00Z"/>
          <w:rFonts w:ascii="Arial" w:hAnsi="Arial" w:cs="Arial"/>
          <w:sz w:val="24"/>
          <w:szCs w:val="24"/>
          <w:lang w:val="ru-RU"/>
        </w:rPr>
        <w:pPrChange w:id="498" w:author="user" w:date="2020-09-08T17:44:00Z">
          <w:pPr>
            <w:spacing w:after="0" w:line="240" w:lineRule="auto"/>
            <w:jc w:val="both"/>
          </w:pPr>
        </w:pPrChange>
      </w:pPr>
    </w:p>
    <w:p w14:paraId="3D19B431" w14:textId="6A9BF4F8" w:rsidR="00D73431" w:rsidRPr="00D73431" w:rsidRDefault="00D73431">
      <w:pPr>
        <w:spacing w:after="0" w:line="286" w:lineRule="auto"/>
        <w:jc w:val="both"/>
        <w:rPr>
          <w:rFonts w:ascii="Arial" w:hAnsi="Arial" w:cs="Arial"/>
          <w:sz w:val="24"/>
          <w:szCs w:val="24"/>
        </w:rPr>
        <w:pPrChange w:id="499" w:author="user" w:date="2020-09-08T17:44:00Z">
          <w:pPr>
            <w:spacing w:after="0" w:line="240" w:lineRule="auto"/>
            <w:jc w:val="both"/>
          </w:pPr>
        </w:pPrChange>
      </w:pPr>
      <w:r>
        <w:rPr>
          <w:rFonts w:ascii="Arial" w:hAnsi="Arial" w:cs="Arial"/>
          <w:sz w:val="24"/>
          <w:szCs w:val="24"/>
        </w:rPr>
        <w:t>Библиотека, която засича тонове и ги трансформира в ноти.</w:t>
      </w:r>
    </w:p>
    <w:p w14:paraId="2AFD1DB9" w14:textId="77777777" w:rsidR="00D73431" w:rsidRPr="004D350F" w:rsidRDefault="00D73431">
      <w:pPr>
        <w:spacing w:after="0" w:line="286" w:lineRule="auto"/>
        <w:jc w:val="both"/>
        <w:rPr>
          <w:rFonts w:ascii="Arial" w:hAnsi="Arial" w:cs="Arial"/>
          <w:i/>
          <w:iCs/>
          <w:sz w:val="24"/>
          <w:szCs w:val="24"/>
          <w:lang w:val="ru-RU"/>
        </w:rPr>
        <w:pPrChange w:id="500" w:author="user" w:date="2020-09-08T17:44:00Z">
          <w:pPr>
            <w:spacing w:after="0" w:line="240" w:lineRule="auto"/>
            <w:jc w:val="both"/>
          </w:pPr>
        </w:pPrChange>
      </w:pPr>
    </w:p>
    <w:p w14:paraId="2D034466" w14:textId="413E2C8B" w:rsidR="00564AA7" w:rsidRPr="004D350F" w:rsidRDefault="004A7C80">
      <w:pPr>
        <w:spacing w:after="0" w:line="286" w:lineRule="auto"/>
        <w:jc w:val="both"/>
        <w:rPr>
          <w:rFonts w:ascii="Arial" w:hAnsi="Arial" w:cs="Arial"/>
          <w:b/>
          <w:bCs/>
          <w:sz w:val="32"/>
          <w:szCs w:val="32"/>
          <w:lang w:val="ru-RU"/>
        </w:rPr>
        <w:pPrChange w:id="501" w:author="user" w:date="2020-09-08T17:44:00Z">
          <w:pPr>
            <w:spacing w:after="0" w:line="240" w:lineRule="auto"/>
            <w:jc w:val="both"/>
          </w:pPr>
        </w:pPrChange>
      </w:pPr>
      <w:proofErr w:type="spellStart"/>
      <w:r w:rsidRPr="004A7C80">
        <w:rPr>
          <w:rFonts w:ascii="Arial" w:hAnsi="Arial" w:cs="Arial"/>
          <w:b/>
          <w:bCs/>
          <w:sz w:val="32"/>
          <w:szCs w:val="32"/>
        </w:rPr>
        <w:t>dom-to-image</w:t>
      </w:r>
      <w:proofErr w:type="spellEnd"/>
      <w:r w:rsidRPr="004D350F">
        <w:rPr>
          <w:rFonts w:ascii="Arial" w:hAnsi="Arial" w:cs="Arial"/>
          <w:b/>
          <w:bCs/>
          <w:sz w:val="32"/>
          <w:szCs w:val="32"/>
          <w:lang w:val="ru-RU"/>
        </w:rPr>
        <w:t xml:space="preserve">  </w:t>
      </w:r>
    </w:p>
    <w:p w14:paraId="093FAC70" w14:textId="30894531" w:rsidR="004A7C80" w:rsidRPr="004D350F" w:rsidDel="00BA5620" w:rsidRDefault="004A7C80">
      <w:pPr>
        <w:spacing w:after="0" w:line="286" w:lineRule="auto"/>
        <w:jc w:val="both"/>
        <w:rPr>
          <w:del w:id="502" w:author="user" w:date="2020-09-08T17:48:00Z"/>
          <w:rFonts w:ascii="Arial" w:hAnsi="Arial" w:cs="Arial"/>
          <w:sz w:val="24"/>
          <w:szCs w:val="24"/>
          <w:lang w:val="ru-RU"/>
        </w:rPr>
        <w:pPrChange w:id="503" w:author="user" w:date="2020-09-08T17:44:00Z">
          <w:pPr>
            <w:spacing w:after="0" w:line="240" w:lineRule="auto"/>
            <w:jc w:val="both"/>
          </w:pPr>
        </w:pPrChange>
      </w:pPr>
    </w:p>
    <w:p w14:paraId="44448278" w14:textId="3674F0E4" w:rsidR="004A7C80" w:rsidRPr="004D350F" w:rsidRDefault="00D73431">
      <w:pPr>
        <w:spacing w:after="0" w:line="286" w:lineRule="auto"/>
        <w:jc w:val="both"/>
        <w:rPr>
          <w:rFonts w:ascii="Arial" w:hAnsi="Arial" w:cs="Arial"/>
          <w:sz w:val="24"/>
          <w:szCs w:val="24"/>
          <w:lang w:val="ru-RU"/>
        </w:rPr>
        <w:pPrChange w:id="504" w:author="user" w:date="2020-09-08T17:44:00Z">
          <w:pPr>
            <w:spacing w:after="0" w:line="240" w:lineRule="auto"/>
            <w:jc w:val="both"/>
          </w:pPr>
        </w:pPrChange>
      </w:pPr>
      <w:r>
        <w:rPr>
          <w:rFonts w:ascii="Arial" w:hAnsi="Arial" w:cs="Arial"/>
          <w:sz w:val="24"/>
          <w:szCs w:val="24"/>
          <w:lang w:val="en-US"/>
        </w:rPr>
        <w:t>JavaScript</w:t>
      </w:r>
      <w:r w:rsidRPr="004D350F">
        <w:rPr>
          <w:rFonts w:ascii="Arial" w:hAnsi="Arial" w:cs="Arial"/>
          <w:sz w:val="24"/>
          <w:szCs w:val="24"/>
          <w:lang w:val="ru-RU"/>
        </w:rPr>
        <w:t xml:space="preserve"> </w:t>
      </w:r>
      <w:r>
        <w:rPr>
          <w:rFonts w:ascii="Arial" w:hAnsi="Arial" w:cs="Arial"/>
          <w:sz w:val="24"/>
          <w:szCs w:val="24"/>
        </w:rPr>
        <w:t xml:space="preserve">библиотека, давайки възможността </w:t>
      </w:r>
      <w:r>
        <w:rPr>
          <w:rFonts w:ascii="Arial" w:hAnsi="Arial" w:cs="Arial"/>
          <w:sz w:val="24"/>
          <w:szCs w:val="24"/>
          <w:lang w:val="en-US"/>
        </w:rPr>
        <w:t>DOM</w:t>
      </w:r>
      <w:r w:rsidRPr="004D350F">
        <w:rPr>
          <w:rFonts w:ascii="Arial" w:hAnsi="Arial" w:cs="Arial"/>
          <w:sz w:val="24"/>
          <w:szCs w:val="24"/>
          <w:lang w:val="ru-RU"/>
        </w:rPr>
        <w:t xml:space="preserve"> </w:t>
      </w:r>
      <w:r>
        <w:rPr>
          <w:rFonts w:ascii="Arial" w:hAnsi="Arial" w:cs="Arial"/>
          <w:sz w:val="24"/>
          <w:szCs w:val="24"/>
        </w:rPr>
        <w:t>елементи да бъдат трансформирани в снимки. Приложението се възползва от тази опция, за да конвертира изведените ноти на екрана, към снимка, която клиента има възможността да свали и да си я запази или да я сподели със свои приятели и близки.</w:t>
      </w:r>
    </w:p>
    <w:p w14:paraId="086D5330" w14:textId="77777777" w:rsidR="004A7C80" w:rsidRPr="004D350F" w:rsidRDefault="004A7C80">
      <w:pPr>
        <w:spacing w:after="0" w:line="286" w:lineRule="auto"/>
        <w:jc w:val="both"/>
        <w:rPr>
          <w:rFonts w:ascii="Arial" w:hAnsi="Arial" w:cs="Arial"/>
          <w:sz w:val="24"/>
          <w:szCs w:val="24"/>
          <w:lang w:val="ru-RU"/>
        </w:rPr>
        <w:pPrChange w:id="505" w:author="user" w:date="2020-09-08T17:44:00Z">
          <w:pPr>
            <w:spacing w:after="0" w:line="240" w:lineRule="auto"/>
            <w:jc w:val="both"/>
          </w:pPr>
        </w:pPrChange>
      </w:pPr>
    </w:p>
    <w:p w14:paraId="26A7C717" w14:textId="77777777" w:rsidR="004A7C80" w:rsidRPr="004D350F" w:rsidRDefault="004A7C80">
      <w:pPr>
        <w:spacing w:after="0" w:line="286" w:lineRule="auto"/>
        <w:jc w:val="both"/>
        <w:rPr>
          <w:rFonts w:ascii="Arial" w:hAnsi="Arial" w:cs="Arial"/>
          <w:sz w:val="24"/>
          <w:szCs w:val="24"/>
          <w:lang w:val="ru-RU"/>
        </w:rPr>
        <w:pPrChange w:id="506" w:author="user" w:date="2020-09-08T17:44:00Z">
          <w:pPr>
            <w:spacing w:after="0" w:line="240" w:lineRule="auto"/>
            <w:jc w:val="both"/>
          </w:pPr>
        </w:pPrChange>
      </w:pPr>
    </w:p>
    <w:p w14:paraId="12436A5A" w14:textId="5757387C" w:rsidR="00564AA7" w:rsidRPr="00564AA7" w:rsidRDefault="00564AA7">
      <w:pPr>
        <w:spacing w:after="0" w:line="286" w:lineRule="auto"/>
        <w:rPr>
          <w:rFonts w:ascii="Arial" w:hAnsi="Arial" w:cs="Arial"/>
          <w:b/>
          <w:bCs/>
          <w:sz w:val="36"/>
          <w:szCs w:val="36"/>
        </w:rPr>
        <w:pPrChange w:id="507" w:author="user" w:date="2020-09-08T17:44:00Z">
          <w:pPr>
            <w:spacing w:after="0" w:line="240" w:lineRule="auto"/>
          </w:pPr>
        </w:pPrChange>
      </w:pPr>
      <w:r>
        <w:rPr>
          <w:rFonts w:ascii="Arial" w:hAnsi="Arial" w:cs="Arial"/>
          <w:b/>
          <w:bCs/>
          <w:sz w:val="36"/>
          <w:szCs w:val="36"/>
        </w:rPr>
        <w:t xml:space="preserve">Проектиране на схематичен дизайн и потребителско </w:t>
      </w:r>
      <w:r w:rsidR="002E5E05">
        <w:rPr>
          <w:rFonts w:ascii="Arial" w:hAnsi="Arial" w:cs="Arial"/>
          <w:b/>
          <w:bCs/>
          <w:sz w:val="36"/>
          <w:szCs w:val="36"/>
        </w:rPr>
        <w:t>изживяване</w:t>
      </w:r>
    </w:p>
    <w:p w14:paraId="1F769C2C" w14:textId="6527F4F8" w:rsidR="00564AA7" w:rsidRDefault="00564AA7">
      <w:pPr>
        <w:spacing w:after="0" w:line="286" w:lineRule="auto"/>
        <w:jc w:val="both"/>
        <w:rPr>
          <w:rFonts w:ascii="Arial" w:hAnsi="Arial" w:cs="Arial"/>
          <w:sz w:val="24"/>
          <w:szCs w:val="24"/>
        </w:rPr>
        <w:pPrChange w:id="508" w:author="user" w:date="2020-09-08T17:44:00Z">
          <w:pPr>
            <w:spacing w:after="0" w:line="240" w:lineRule="auto"/>
            <w:jc w:val="both"/>
          </w:pPr>
        </w:pPrChange>
      </w:pPr>
    </w:p>
    <w:p w14:paraId="79DFD80E" w14:textId="1CDF7407" w:rsidR="002E5E05" w:rsidRDefault="002E5E05">
      <w:pPr>
        <w:spacing w:after="0" w:line="286" w:lineRule="auto"/>
        <w:rPr>
          <w:rFonts w:ascii="Arial" w:hAnsi="Arial" w:cs="Arial"/>
          <w:b/>
          <w:bCs/>
          <w:sz w:val="32"/>
          <w:szCs w:val="32"/>
        </w:rPr>
        <w:pPrChange w:id="509" w:author="user" w:date="2020-09-08T17:44:00Z">
          <w:pPr>
            <w:spacing w:after="0" w:line="240" w:lineRule="auto"/>
          </w:pPr>
        </w:pPrChange>
      </w:pPr>
      <w:r w:rsidRPr="002E5E05">
        <w:rPr>
          <w:rFonts w:ascii="Arial" w:hAnsi="Arial" w:cs="Arial"/>
          <w:b/>
          <w:bCs/>
          <w:sz w:val="32"/>
          <w:szCs w:val="32"/>
        </w:rPr>
        <w:t>Схемати</w:t>
      </w:r>
      <w:r>
        <w:rPr>
          <w:rFonts w:ascii="Arial" w:hAnsi="Arial" w:cs="Arial"/>
          <w:b/>
          <w:bCs/>
          <w:sz w:val="32"/>
          <w:szCs w:val="32"/>
        </w:rPr>
        <w:t>чен дизайн на приложението</w:t>
      </w:r>
    </w:p>
    <w:p w14:paraId="4372FE65" w14:textId="2D9637F8" w:rsidR="00CF5B9B" w:rsidRDefault="00CF5B9B">
      <w:pPr>
        <w:spacing w:after="0" w:line="286" w:lineRule="auto"/>
        <w:rPr>
          <w:rFonts w:ascii="Arial" w:hAnsi="Arial" w:cs="Arial"/>
          <w:b/>
          <w:bCs/>
          <w:sz w:val="32"/>
          <w:szCs w:val="32"/>
        </w:rPr>
        <w:pPrChange w:id="510" w:author="user" w:date="2020-09-08T17:44:00Z">
          <w:pPr>
            <w:spacing w:after="0" w:line="240" w:lineRule="auto"/>
          </w:pPr>
        </w:pPrChange>
      </w:pPr>
    </w:p>
    <w:p w14:paraId="76EDDF4F" w14:textId="5DA8258C" w:rsidR="00CF5B9B" w:rsidRPr="004D350F" w:rsidRDefault="00CF5B9B">
      <w:pPr>
        <w:spacing w:after="0" w:line="286" w:lineRule="auto"/>
        <w:ind w:firstLine="720"/>
        <w:rPr>
          <w:rFonts w:ascii="Arial" w:hAnsi="Arial" w:cs="Arial"/>
          <w:sz w:val="24"/>
          <w:szCs w:val="24"/>
          <w:lang w:val="ru-RU"/>
        </w:rPr>
        <w:pPrChange w:id="511" w:author="user" w:date="2020-09-08T17:44:00Z">
          <w:pPr>
            <w:spacing w:after="0" w:line="240" w:lineRule="auto"/>
            <w:ind w:firstLine="720"/>
          </w:pPr>
        </w:pPrChange>
      </w:pPr>
      <w:r>
        <w:rPr>
          <w:rFonts w:ascii="Arial" w:hAnsi="Arial" w:cs="Arial"/>
          <w:sz w:val="24"/>
          <w:szCs w:val="24"/>
        </w:rPr>
        <w:t xml:space="preserve">Всички екрани от приложението използват фона от фигура </w:t>
      </w:r>
      <w:r>
        <w:rPr>
          <w:rFonts w:ascii="Arial" w:hAnsi="Arial" w:cs="Arial"/>
          <w:sz w:val="24"/>
          <w:szCs w:val="24"/>
          <w:lang w:val="en-US"/>
        </w:rPr>
        <w:t>N</w:t>
      </w:r>
      <w:r w:rsidRPr="004D350F">
        <w:rPr>
          <w:rFonts w:ascii="Arial" w:hAnsi="Arial" w:cs="Arial"/>
          <w:sz w:val="24"/>
          <w:szCs w:val="24"/>
          <w:lang w:val="ru-RU"/>
        </w:rPr>
        <w:t>.</w:t>
      </w:r>
    </w:p>
    <w:p w14:paraId="16B54314" w14:textId="12F06E73" w:rsidR="00CF5B9B" w:rsidRPr="004D350F" w:rsidRDefault="00CF5B9B">
      <w:pPr>
        <w:spacing w:after="0" w:line="286" w:lineRule="auto"/>
        <w:rPr>
          <w:rFonts w:ascii="Arial" w:hAnsi="Arial" w:cs="Arial"/>
          <w:sz w:val="24"/>
          <w:szCs w:val="24"/>
          <w:lang w:val="ru-RU"/>
        </w:rPr>
        <w:pPrChange w:id="512" w:author="user" w:date="2020-09-08T17:44:00Z">
          <w:pPr>
            <w:spacing w:after="0" w:line="240" w:lineRule="auto"/>
          </w:pPr>
        </w:pPrChange>
      </w:pPr>
    </w:p>
    <w:p w14:paraId="2CC9E66A" w14:textId="7D1076CC" w:rsidR="00CF5B9B" w:rsidRDefault="008222DE" w:rsidP="002E5E05">
      <w:pPr>
        <w:spacing w:after="0" w:line="240" w:lineRule="auto"/>
        <w:rPr>
          <w:rFonts w:ascii="Arial" w:hAnsi="Arial" w:cs="Arial"/>
          <w:sz w:val="24"/>
          <w:szCs w:val="24"/>
          <w:lang w:val="en-US"/>
        </w:rPr>
      </w:pPr>
      <w:r>
        <w:rPr>
          <w:noProof/>
          <w:lang w:val="en-US" w:bidi="he-IL"/>
        </w:rPr>
        <w:lastRenderedPageBreak/>
        <w:drawing>
          <wp:inline distT="0" distB="0" distL="0" distR="0" wp14:anchorId="59B61EDC" wp14:editId="690AB7C5">
            <wp:extent cx="4993419" cy="2810399"/>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10831" cy="2820199"/>
                    </a:xfrm>
                    <a:prstGeom prst="rect">
                      <a:avLst/>
                    </a:prstGeom>
                    <a:noFill/>
                    <a:ln>
                      <a:noFill/>
                    </a:ln>
                  </pic:spPr>
                </pic:pic>
              </a:graphicData>
            </a:graphic>
          </wp:inline>
        </w:drawing>
      </w:r>
    </w:p>
    <w:p w14:paraId="0C5CF338" w14:textId="77777777" w:rsidR="00CF5B9B" w:rsidRDefault="00CF5B9B" w:rsidP="002E5E05">
      <w:pPr>
        <w:spacing w:after="0" w:line="240" w:lineRule="auto"/>
        <w:rPr>
          <w:rFonts w:ascii="Arial" w:hAnsi="Arial" w:cs="Arial"/>
          <w:sz w:val="24"/>
          <w:szCs w:val="24"/>
          <w:lang w:val="en-US"/>
        </w:rPr>
      </w:pPr>
    </w:p>
    <w:p w14:paraId="6A89F33E" w14:textId="3295C4A4" w:rsidR="00CF5B9B" w:rsidRDefault="00CF5B9B">
      <w:pPr>
        <w:spacing w:after="0" w:line="286" w:lineRule="auto"/>
        <w:rPr>
          <w:rFonts w:ascii="Arial" w:hAnsi="Arial" w:cs="Arial"/>
          <w:sz w:val="24"/>
          <w:szCs w:val="24"/>
        </w:rPr>
        <w:pPrChange w:id="513" w:author="user" w:date="2020-09-08T17:49:00Z">
          <w:pPr>
            <w:spacing w:after="0" w:line="240" w:lineRule="auto"/>
          </w:pPr>
        </w:pPrChange>
      </w:pPr>
      <w:r>
        <w:rPr>
          <w:rFonts w:ascii="Arial" w:hAnsi="Arial" w:cs="Arial"/>
          <w:sz w:val="24"/>
          <w:szCs w:val="24"/>
        </w:rPr>
        <w:t xml:space="preserve">Фигура </w:t>
      </w:r>
      <w:r w:rsidRPr="009B6558">
        <w:rPr>
          <w:rFonts w:ascii="Arial" w:hAnsi="Arial" w:cs="Arial"/>
          <w:sz w:val="24"/>
          <w:szCs w:val="24"/>
          <w:highlight w:val="green"/>
          <w:lang w:val="en-US"/>
        </w:rPr>
        <w:t>N</w:t>
      </w:r>
      <w:r w:rsidRPr="004D350F">
        <w:rPr>
          <w:rFonts w:ascii="Arial" w:hAnsi="Arial" w:cs="Arial"/>
          <w:sz w:val="24"/>
          <w:szCs w:val="24"/>
          <w:lang w:val="ru-RU"/>
        </w:rPr>
        <w:t xml:space="preserve">. </w:t>
      </w:r>
      <w:r>
        <w:rPr>
          <w:rFonts w:ascii="Arial" w:hAnsi="Arial" w:cs="Arial"/>
          <w:sz w:val="24"/>
          <w:szCs w:val="24"/>
        </w:rPr>
        <w:t>Илюстрация на фона, който се използва във приложението.</w:t>
      </w:r>
    </w:p>
    <w:p w14:paraId="36A58399" w14:textId="06B64B05" w:rsidR="008222DE" w:rsidRDefault="008222DE">
      <w:pPr>
        <w:spacing w:after="0" w:line="286" w:lineRule="auto"/>
        <w:rPr>
          <w:rFonts w:ascii="Arial" w:hAnsi="Arial" w:cs="Arial"/>
          <w:sz w:val="24"/>
          <w:szCs w:val="24"/>
        </w:rPr>
        <w:pPrChange w:id="514" w:author="user" w:date="2020-09-08T17:49:00Z">
          <w:pPr>
            <w:spacing w:after="0" w:line="240" w:lineRule="auto"/>
          </w:pPr>
        </w:pPrChange>
      </w:pPr>
    </w:p>
    <w:p w14:paraId="1A68A867" w14:textId="157DE58C" w:rsidR="008222DE" w:rsidRDefault="008222DE">
      <w:pPr>
        <w:spacing w:after="0" w:line="286" w:lineRule="auto"/>
        <w:ind w:firstLine="720"/>
        <w:rPr>
          <w:rFonts w:ascii="Arial" w:hAnsi="Arial" w:cs="Arial"/>
          <w:sz w:val="24"/>
          <w:szCs w:val="24"/>
        </w:rPr>
        <w:pPrChange w:id="515" w:author="user" w:date="2020-09-08T17:49:00Z">
          <w:pPr>
            <w:spacing w:after="0" w:line="240" w:lineRule="auto"/>
            <w:ind w:firstLine="720"/>
          </w:pPr>
        </w:pPrChange>
      </w:pPr>
      <w:r>
        <w:rPr>
          <w:rFonts w:ascii="Arial" w:hAnsi="Arial" w:cs="Arial"/>
          <w:sz w:val="24"/>
          <w:szCs w:val="24"/>
        </w:rPr>
        <w:t>За да се осигури по-качествено обучение за потребителите на музикалното приложение са подготвени множество от снимки, които показват как различните ноти се свирят на съответните музикални инструменти.</w:t>
      </w:r>
    </w:p>
    <w:p w14:paraId="1562A56A" w14:textId="5C283326" w:rsidR="008222DE" w:rsidRDefault="008222DE">
      <w:pPr>
        <w:spacing w:after="0" w:line="286" w:lineRule="auto"/>
        <w:rPr>
          <w:rFonts w:ascii="Arial" w:hAnsi="Arial" w:cs="Arial"/>
          <w:sz w:val="24"/>
          <w:szCs w:val="24"/>
        </w:rPr>
        <w:pPrChange w:id="516" w:author="user" w:date="2020-09-08T17:49:00Z">
          <w:pPr>
            <w:spacing w:after="0" w:line="240" w:lineRule="auto"/>
          </w:pPr>
        </w:pPrChange>
      </w:pPr>
    </w:p>
    <w:p w14:paraId="0D3F1126" w14:textId="35615EFE" w:rsidR="008222DE" w:rsidRDefault="008222DE">
      <w:pPr>
        <w:spacing w:after="0" w:line="286" w:lineRule="auto"/>
        <w:rPr>
          <w:rFonts w:ascii="Arial" w:hAnsi="Arial" w:cs="Arial"/>
          <w:sz w:val="24"/>
          <w:szCs w:val="24"/>
        </w:rPr>
        <w:pPrChange w:id="517" w:author="user" w:date="2020-09-08T17:49:00Z">
          <w:pPr>
            <w:spacing w:after="0" w:line="240" w:lineRule="auto"/>
          </w:pPr>
        </w:pPrChange>
      </w:pPr>
      <w:r>
        <w:rPr>
          <w:noProof/>
          <w:lang w:val="en-US" w:bidi="he-IL"/>
        </w:rPr>
        <w:drawing>
          <wp:inline distT="0" distB="0" distL="0" distR="0" wp14:anchorId="37023CC5" wp14:editId="5E852821">
            <wp:extent cx="5943600" cy="9683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968375"/>
                    </a:xfrm>
                    <a:prstGeom prst="rect">
                      <a:avLst/>
                    </a:prstGeom>
                    <a:noFill/>
                    <a:ln>
                      <a:noFill/>
                    </a:ln>
                  </pic:spPr>
                </pic:pic>
              </a:graphicData>
            </a:graphic>
          </wp:inline>
        </w:drawing>
      </w:r>
    </w:p>
    <w:p w14:paraId="73860A6A" w14:textId="77777777" w:rsidR="008222DE" w:rsidRDefault="008222DE">
      <w:pPr>
        <w:spacing w:after="0" w:line="286" w:lineRule="auto"/>
        <w:rPr>
          <w:rFonts w:ascii="Arial" w:hAnsi="Arial" w:cs="Arial"/>
          <w:sz w:val="24"/>
          <w:szCs w:val="24"/>
        </w:rPr>
        <w:pPrChange w:id="518" w:author="user" w:date="2020-09-08T17:49:00Z">
          <w:pPr>
            <w:spacing w:after="0" w:line="240" w:lineRule="auto"/>
          </w:pPr>
        </w:pPrChange>
      </w:pPr>
    </w:p>
    <w:p w14:paraId="6CE2F89D" w14:textId="1032E4FC" w:rsidR="008222DE" w:rsidRDefault="008222DE">
      <w:pPr>
        <w:spacing w:after="0" w:line="286" w:lineRule="auto"/>
        <w:rPr>
          <w:rFonts w:ascii="Arial" w:hAnsi="Arial" w:cs="Arial"/>
          <w:sz w:val="24"/>
          <w:szCs w:val="24"/>
        </w:rPr>
        <w:pPrChange w:id="519" w:author="user" w:date="2020-09-08T17:49:00Z">
          <w:pPr>
            <w:spacing w:after="0" w:line="240" w:lineRule="auto"/>
          </w:pPr>
        </w:pPrChange>
      </w:pPr>
      <w:r>
        <w:rPr>
          <w:rFonts w:ascii="Arial" w:hAnsi="Arial" w:cs="Arial"/>
          <w:sz w:val="24"/>
          <w:szCs w:val="24"/>
        </w:rPr>
        <w:t xml:space="preserve">Фигура </w:t>
      </w:r>
      <w:r w:rsidRPr="009B6558">
        <w:rPr>
          <w:rFonts w:ascii="Arial" w:hAnsi="Arial" w:cs="Arial"/>
          <w:sz w:val="24"/>
          <w:szCs w:val="24"/>
          <w:highlight w:val="green"/>
          <w:lang w:val="en-US"/>
        </w:rPr>
        <w:t>P</w:t>
      </w:r>
      <w:r w:rsidRPr="004D350F">
        <w:rPr>
          <w:rFonts w:ascii="Arial" w:hAnsi="Arial" w:cs="Arial"/>
          <w:sz w:val="24"/>
          <w:szCs w:val="24"/>
          <w:lang w:val="ru-RU"/>
        </w:rPr>
        <w:t xml:space="preserve">. </w:t>
      </w:r>
      <w:r>
        <w:rPr>
          <w:rFonts w:ascii="Arial" w:hAnsi="Arial" w:cs="Arial"/>
          <w:sz w:val="24"/>
          <w:szCs w:val="24"/>
        </w:rPr>
        <w:t xml:space="preserve">Илюстрация на нотата </w:t>
      </w:r>
      <w:r>
        <w:rPr>
          <w:rFonts w:ascii="Arial" w:hAnsi="Arial" w:cs="Arial"/>
          <w:sz w:val="24"/>
          <w:szCs w:val="24"/>
          <w:lang w:val="en-US"/>
        </w:rPr>
        <w:t>E</w:t>
      </w:r>
      <w:r w:rsidRPr="004D350F">
        <w:rPr>
          <w:rFonts w:ascii="Arial" w:hAnsi="Arial" w:cs="Arial"/>
          <w:sz w:val="24"/>
          <w:szCs w:val="24"/>
          <w:lang w:val="ru-RU"/>
        </w:rPr>
        <w:t xml:space="preserve"> </w:t>
      </w:r>
      <w:r>
        <w:rPr>
          <w:rFonts w:ascii="Arial" w:hAnsi="Arial" w:cs="Arial"/>
          <w:sz w:val="24"/>
          <w:szCs w:val="24"/>
        </w:rPr>
        <w:t>за китара</w:t>
      </w:r>
    </w:p>
    <w:p w14:paraId="0B87596A" w14:textId="50F1E022" w:rsidR="008222DE" w:rsidRDefault="008222DE">
      <w:pPr>
        <w:spacing w:after="0" w:line="286" w:lineRule="auto"/>
        <w:rPr>
          <w:rFonts w:ascii="Arial" w:hAnsi="Arial" w:cs="Arial"/>
          <w:sz w:val="24"/>
          <w:szCs w:val="24"/>
        </w:rPr>
        <w:pPrChange w:id="520" w:author="user" w:date="2020-09-08T17:49:00Z">
          <w:pPr>
            <w:spacing w:after="0" w:line="240" w:lineRule="auto"/>
          </w:pPr>
        </w:pPrChange>
      </w:pPr>
    </w:p>
    <w:p w14:paraId="6A305C61" w14:textId="2D1E1A20" w:rsidR="009B6558" w:rsidRDefault="009B6558">
      <w:pPr>
        <w:spacing w:after="0" w:line="286" w:lineRule="auto"/>
        <w:jc w:val="center"/>
        <w:rPr>
          <w:rFonts w:ascii="Arial" w:hAnsi="Arial" w:cs="Arial"/>
          <w:sz w:val="24"/>
          <w:szCs w:val="24"/>
        </w:rPr>
        <w:pPrChange w:id="521" w:author="user" w:date="2020-09-08T17:49:00Z">
          <w:pPr>
            <w:spacing w:after="0" w:line="240" w:lineRule="auto"/>
          </w:pPr>
        </w:pPrChange>
      </w:pPr>
      <w:commentRangeStart w:id="522"/>
      <w:r>
        <w:rPr>
          <w:noProof/>
          <w:lang w:val="en-US" w:bidi="he-IL"/>
        </w:rPr>
        <w:drawing>
          <wp:inline distT="0" distB="0" distL="0" distR="0" wp14:anchorId="3EEB89E3" wp14:editId="6E1D77FD">
            <wp:extent cx="3013544" cy="209434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62281" cy="2128220"/>
                    </a:xfrm>
                    <a:prstGeom prst="rect">
                      <a:avLst/>
                    </a:prstGeom>
                    <a:noFill/>
                    <a:ln>
                      <a:noFill/>
                    </a:ln>
                  </pic:spPr>
                </pic:pic>
              </a:graphicData>
            </a:graphic>
          </wp:inline>
        </w:drawing>
      </w:r>
      <w:commentRangeEnd w:id="522"/>
      <w:r w:rsidR="00BA5620">
        <w:rPr>
          <w:rStyle w:val="CommentReference"/>
        </w:rPr>
        <w:commentReference w:id="522"/>
      </w:r>
    </w:p>
    <w:p w14:paraId="4AAC597D" w14:textId="77777777" w:rsidR="009B6558" w:rsidRDefault="009B6558">
      <w:pPr>
        <w:spacing w:after="0" w:line="286" w:lineRule="auto"/>
        <w:rPr>
          <w:rFonts w:ascii="Arial" w:hAnsi="Arial" w:cs="Arial"/>
          <w:sz w:val="24"/>
          <w:szCs w:val="24"/>
        </w:rPr>
        <w:pPrChange w:id="523" w:author="user" w:date="2020-09-08T17:49:00Z">
          <w:pPr>
            <w:spacing w:after="0" w:line="240" w:lineRule="auto"/>
          </w:pPr>
        </w:pPrChange>
      </w:pPr>
    </w:p>
    <w:p w14:paraId="6060234B" w14:textId="7C27E3C3" w:rsidR="008222DE" w:rsidRPr="00BA5620" w:rsidRDefault="008222DE">
      <w:pPr>
        <w:spacing w:after="0" w:line="286" w:lineRule="auto"/>
        <w:jc w:val="center"/>
        <w:rPr>
          <w:rFonts w:ascii="Arial" w:hAnsi="Arial" w:cs="Arial"/>
          <w:i/>
          <w:iCs/>
          <w:sz w:val="24"/>
          <w:szCs w:val="24"/>
          <w:rPrChange w:id="524" w:author="user" w:date="2020-09-08T17:49:00Z">
            <w:rPr>
              <w:rFonts w:ascii="Arial" w:hAnsi="Arial" w:cs="Arial"/>
              <w:sz w:val="24"/>
              <w:szCs w:val="24"/>
            </w:rPr>
          </w:rPrChange>
        </w:rPr>
        <w:pPrChange w:id="525" w:author="user" w:date="2020-09-08T17:49:00Z">
          <w:pPr>
            <w:spacing w:after="0" w:line="240" w:lineRule="auto"/>
          </w:pPr>
        </w:pPrChange>
      </w:pPr>
      <w:r w:rsidRPr="00BA5620">
        <w:rPr>
          <w:rFonts w:ascii="Arial" w:hAnsi="Arial" w:cs="Arial"/>
          <w:i/>
          <w:iCs/>
          <w:sz w:val="24"/>
          <w:szCs w:val="24"/>
          <w:rPrChange w:id="526" w:author="user" w:date="2020-09-08T17:49:00Z">
            <w:rPr>
              <w:rFonts w:ascii="Arial" w:hAnsi="Arial" w:cs="Arial"/>
              <w:sz w:val="24"/>
              <w:szCs w:val="24"/>
            </w:rPr>
          </w:rPrChange>
        </w:rPr>
        <w:lastRenderedPageBreak/>
        <w:t xml:space="preserve">Фигура </w:t>
      </w:r>
      <w:r w:rsidRPr="00BA5620">
        <w:rPr>
          <w:rFonts w:ascii="Arial" w:hAnsi="Arial" w:cs="Arial"/>
          <w:i/>
          <w:iCs/>
          <w:sz w:val="24"/>
          <w:szCs w:val="24"/>
          <w:highlight w:val="green"/>
          <w:lang w:val="en-US"/>
          <w:rPrChange w:id="527" w:author="user" w:date="2020-09-08T17:49:00Z">
            <w:rPr>
              <w:rFonts w:ascii="Arial" w:hAnsi="Arial" w:cs="Arial"/>
              <w:sz w:val="24"/>
              <w:szCs w:val="24"/>
              <w:highlight w:val="green"/>
              <w:lang w:val="en-US"/>
            </w:rPr>
          </w:rPrChange>
        </w:rPr>
        <w:t>S</w:t>
      </w:r>
      <w:r w:rsidRPr="00BA5620">
        <w:rPr>
          <w:rFonts w:ascii="Arial" w:hAnsi="Arial" w:cs="Arial"/>
          <w:i/>
          <w:iCs/>
          <w:sz w:val="24"/>
          <w:szCs w:val="24"/>
          <w:lang w:val="ru-RU"/>
          <w:rPrChange w:id="528" w:author="user" w:date="2020-09-08T17:49:00Z">
            <w:rPr>
              <w:rFonts w:ascii="Arial" w:hAnsi="Arial" w:cs="Arial"/>
              <w:sz w:val="24"/>
              <w:szCs w:val="24"/>
              <w:lang w:val="ru-RU"/>
            </w:rPr>
          </w:rPrChange>
        </w:rPr>
        <w:t xml:space="preserve">. </w:t>
      </w:r>
      <w:r w:rsidRPr="00BA5620">
        <w:rPr>
          <w:rFonts w:ascii="Arial" w:hAnsi="Arial" w:cs="Arial"/>
          <w:i/>
          <w:iCs/>
          <w:sz w:val="24"/>
          <w:szCs w:val="24"/>
          <w:rPrChange w:id="529" w:author="user" w:date="2020-09-08T17:49:00Z">
            <w:rPr>
              <w:rFonts w:ascii="Arial" w:hAnsi="Arial" w:cs="Arial"/>
              <w:sz w:val="24"/>
              <w:szCs w:val="24"/>
            </w:rPr>
          </w:rPrChange>
        </w:rPr>
        <w:t xml:space="preserve">Илюстрация на нотата </w:t>
      </w:r>
      <w:r w:rsidRPr="00BA5620">
        <w:rPr>
          <w:rFonts w:ascii="Arial" w:hAnsi="Arial" w:cs="Arial"/>
          <w:i/>
          <w:iCs/>
          <w:sz w:val="24"/>
          <w:szCs w:val="24"/>
          <w:lang w:val="en-US"/>
          <w:rPrChange w:id="530" w:author="user" w:date="2020-09-08T17:49:00Z">
            <w:rPr>
              <w:rFonts w:ascii="Arial" w:hAnsi="Arial" w:cs="Arial"/>
              <w:sz w:val="24"/>
              <w:szCs w:val="24"/>
              <w:lang w:val="en-US"/>
            </w:rPr>
          </w:rPrChange>
        </w:rPr>
        <w:t>E</w:t>
      </w:r>
      <w:r w:rsidRPr="00BA5620">
        <w:rPr>
          <w:rFonts w:ascii="Arial" w:hAnsi="Arial" w:cs="Arial"/>
          <w:i/>
          <w:iCs/>
          <w:sz w:val="24"/>
          <w:szCs w:val="24"/>
          <w:lang w:val="ru-RU"/>
          <w:rPrChange w:id="531" w:author="user" w:date="2020-09-08T17:49:00Z">
            <w:rPr>
              <w:rFonts w:ascii="Arial" w:hAnsi="Arial" w:cs="Arial"/>
              <w:sz w:val="24"/>
              <w:szCs w:val="24"/>
              <w:lang w:val="ru-RU"/>
            </w:rPr>
          </w:rPrChange>
        </w:rPr>
        <w:t xml:space="preserve"> </w:t>
      </w:r>
      <w:r w:rsidRPr="00BA5620">
        <w:rPr>
          <w:rFonts w:ascii="Arial" w:hAnsi="Arial" w:cs="Arial"/>
          <w:i/>
          <w:iCs/>
          <w:sz w:val="24"/>
          <w:szCs w:val="24"/>
          <w:rPrChange w:id="532" w:author="user" w:date="2020-09-08T17:49:00Z">
            <w:rPr>
              <w:rFonts w:ascii="Arial" w:hAnsi="Arial" w:cs="Arial"/>
              <w:sz w:val="24"/>
              <w:szCs w:val="24"/>
            </w:rPr>
          </w:rPrChange>
        </w:rPr>
        <w:t xml:space="preserve">за </w:t>
      </w:r>
      <w:r w:rsidR="009B6558" w:rsidRPr="00BA5620">
        <w:rPr>
          <w:rFonts w:ascii="Arial" w:hAnsi="Arial" w:cs="Arial"/>
          <w:i/>
          <w:iCs/>
          <w:sz w:val="24"/>
          <w:szCs w:val="24"/>
          <w:rPrChange w:id="533" w:author="user" w:date="2020-09-08T17:49:00Z">
            <w:rPr>
              <w:rFonts w:ascii="Arial" w:hAnsi="Arial" w:cs="Arial"/>
              <w:sz w:val="24"/>
              <w:szCs w:val="24"/>
            </w:rPr>
          </w:rPrChange>
        </w:rPr>
        <w:t>флейта</w:t>
      </w:r>
    </w:p>
    <w:p w14:paraId="2159B9DC" w14:textId="0A3BF6E1" w:rsidR="009B6558" w:rsidRDefault="009B6558">
      <w:pPr>
        <w:spacing w:after="0" w:line="286" w:lineRule="auto"/>
        <w:rPr>
          <w:rFonts w:ascii="Arial" w:hAnsi="Arial" w:cs="Arial"/>
          <w:sz w:val="24"/>
          <w:szCs w:val="24"/>
        </w:rPr>
        <w:pPrChange w:id="534" w:author="user" w:date="2020-09-08T17:49:00Z">
          <w:pPr>
            <w:spacing w:after="0" w:line="240" w:lineRule="auto"/>
          </w:pPr>
        </w:pPrChange>
      </w:pPr>
    </w:p>
    <w:p w14:paraId="397AD3EE" w14:textId="07BABBC7" w:rsidR="009B6558" w:rsidRPr="009B6558" w:rsidRDefault="009B6558">
      <w:pPr>
        <w:spacing w:after="0" w:line="286" w:lineRule="auto"/>
        <w:jc w:val="center"/>
        <w:rPr>
          <w:rFonts w:ascii="Arial" w:hAnsi="Arial" w:cs="Arial"/>
          <w:sz w:val="24"/>
          <w:szCs w:val="24"/>
          <w:lang w:val="en-US"/>
        </w:rPr>
        <w:pPrChange w:id="535" w:author="user" w:date="2020-09-08T17:49:00Z">
          <w:pPr>
            <w:spacing w:after="0" w:line="240" w:lineRule="auto"/>
          </w:pPr>
        </w:pPrChange>
      </w:pPr>
      <w:r>
        <w:rPr>
          <w:noProof/>
          <w:lang w:val="en-US" w:bidi="he-IL"/>
        </w:rPr>
        <w:drawing>
          <wp:inline distT="0" distB="0" distL="0" distR="0" wp14:anchorId="2A77B4B5" wp14:editId="720A45E6">
            <wp:extent cx="2385391" cy="2296438"/>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1496" cy="2321569"/>
                    </a:xfrm>
                    <a:prstGeom prst="rect">
                      <a:avLst/>
                    </a:prstGeom>
                    <a:noFill/>
                    <a:ln>
                      <a:noFill/>
                    </a:ln>
                  </pic:spPr>
                </pic:pic>
              </a:graphicData>
            </a:graphic>
          </wp:inline>
        </w:drawing>
      </w:r>
    </w:p>
    <w:p w14:paraId="6A284A6C" w14:textId="77777777" w:rsidR="009B6558" w:rsidRPr="009B6558" w:rsidRDefault="009B6558">
      <w:pPr>
        <w:spacing w:after="0" w:line="286" w:lineRule="auto"/>
        <w:rPr>
          <w:rFonts w:ascii="Arial" w:hAnsi="Arial" w:cs="Arial"/>
          <w:sz w:val="24"/>
          <w:szCs w:val="24"/>
        </w:rPr>
        <w:pPrChange w:id="536" w:author="user" w:date="2020-09-08T17:49:00Z">
          <w:pPr>
            <w:spacing w:after="0" w:line="240" w:lineRule="auto"/>
          </w:pPr>
        </w:pPrChange>
      </w:pPr>
    </w:p>
    <w:p w14:paraId="6336EF47" w14:textId="50ACDE7E" w:rsidR="008222DE" w:rsidRPr="00BA5620" w:rsidRDefault="008222DE">
      <w:pPr>
        <w:spacing w:after="0" w:line="286" w:lineRule="auto"/>
        <w:jc w:val="center"/>
        <w:rPr>
          <w:rFonts w:ascii="Arial" w:hAnsi="Arial" w:cs="Arial"/>
          <w:i/>
          <w:iCs/>
          <w:sz w:val="24"/>
          <w:szCs w:val="24"/>
          <w:rPrChange w:id="537" w:author="user" w:date="2020-09-08T17:49:00Z">
            <w:rPr>
              <w:rFonts w:ascii="Arial" w:hAnsi="Arial" w:cs="Arial"/>
              <w:sz w:val="24"/>
              <w:szCs w:val="24"/>
            </w:rPr>
          </w:rPrChange>
        </w:rPr>
        <w:pPrChange w:id="538" w:author="user" w:date="2020-09-08T17:49:00Z">
          <w:pPr>
            <w:spacing w:after="0" w:line="240" w:lineRule="auto"/>
          </w:pPr>
        </w:pPrChange>
      </w:pPr>
      <w:r w:rsidRPr="00BA5620">
        <w:rPr>
          <w:rFonts w:ascii="Arial" w:hAnsi="Arial" w:cs="Arial"/>
          <w:i/>
          <w:iCs/>
          <w:sz w:val="24"/>
          <w:szCs w:val="24"/>
          <w:rPrChange w:id="539" w:author="user" w:date="2020-09-08T17:49:00Z">
            <w:rPr>
              <w:rFonts w:ascii="Arial" w:hAnsi="Arial" w:cs="Arial"/>
              <w:sz w:val="24"/>
              <w:szCs w:val="24"/>
            </w:rPr>
          </w:rPrChange>
        </w:rPr>
        <w:t xml:space="preserve">Фигура </w:t>
      </w:r>
      <w:r w:rsidRPr="00BA5620">
        <w:rPr>
          <w:rFonts w:ascii="Arial" w:hAnsi="Arial" w:cs="Arial"/>
          <w:i/>
          <w:iCs/>
          <w:sz w:val="24"/>
          <w:szCs w:val="24"/>
          <w:highlight w:val="green"/>
          <w:lang w:val="en-US"/>
          <w:rPrChange w:id="540" w:author="user" w:date="2020-09-08T17:49:00Z">
            <w:rPr>
              <w:rFonts w:ascii="Arial" w:hAnsi="Arial" w:cs="Arial"/>
              <w:sz w:val="24"/>
              <w:szCs w:val="24"/>
              <w:highlight w:val="green"/>
              <w:lang w:val="en-US"/>
            </w:rPr>
          </w:rPrChange>
        </w:rPr>
        <w:t>V</w:t>
      </w:r>
      <w:r w:rsidRPr="00BA5620">
        <w:rPr>
          <w:rFonts w:ascii="Arial" w:hAnsi="Arial" w:cs="Arial"/>
          <w:i/>
          <w:iCs/>
          <w:sz w:val="24"/>
          <w:szCs w:val="24"/>
          <w:lang w:val="ru-RU"/>
          <w:rPrChange w:id="541" w:author="user" w:date="2020-09-08T17:49:00Z">
            <w:rPr>
              <w:rFonts w:ascii="Arial" w:hAnsi="Arial" w:cs="Arial"/>
              <w:sz w:val="24"/>
              <w:szCs w:val="24"/>
              <w:lang w:val="ru-RU"/>
            </w:rPr>
          </w:rPrChange>
        </w:rPr>
        <w:t xml:space="preserve">. </w:t>
      </w:r>
      <w:r w:rsidRPr="00BA5620">
        <w:rPr>
          <w:rFonts w:ascii="Arial" w:hAnsi="Arial" w:cs="Arial"/>
          <w:i/>
          <w:iCs/>
          <w:sz w:val="24"/>
          <w:szCs w:val="24"/>
          <w:rPrChange w:id="542" w:author="user" w:date="2020-09-08T17:49:00Z">
            <w:rPr>
              <w:rFonts w:ascii="Arial" w:hAnsi="Arial" w:cs="Arial"/>
              <w:sz w:val="24"/>
              <w:szCs w:val="24"/>
            </w:rPr>
          </w:rPrChange>
        </w:rPr>
        <w:t xml:space="preserve">Илюстрация на нотата </w:t>
      </w:r>
      <w:r w:rsidRPr="00BA5620">
        <w:rPr>
          <w:rFonts w:ascii="Arial" w:hAnsi="Arial" w:cs="Arial"/>
          <w:i/>
          <w:iCs/>
          <w:sz w:val="24"/>
          <w:szCs w:val="24"/>
          <w:lang w:val="en-US"/>
          <w:rPrChange w:id="543" w:author="user" w:date="2020-09-08T17:49:00Z">
            <w:rPr>
              <w:rFonts w:ascii="Arial" w:hAnsi="Arial" w:cs="Arial"/>
              <w:sz w:val="24"/>
              <w:szCs w:val="24"/>
              <w:lang w:val="en-US"/>
            </w:rPr>
          </w:rPrChange>
        </w:rPr>
        <w:t>E</w:t>
      </w:r>
      <w:r w:rsidRPr="00BA5620">
        <w:rPr>
          <w:rFonts w:ascii="Arial" w:hAnsi="Arial" w:cs="Arial"/>
          <w:i/>
          <w:iCs/>
          <w:sz w:val="24"/>
          <w:szCs w:val="24"/>
          <w:lang w:val="ru-RU"/>
          <w:rPrChange w:id="544" w:author="user" w:date="2020-09-08T17:49:00Z">
            <w:rPr>
              <w:rFonts w:ascii="Arial" w:hAnsi="Arial" w:cs="Arial"/>
              <w:sz w:val="24"/>
              <w:szCs w:val="24"/>
              <w:lang w:val="ru-RU"/>
            </w:rPr>
          </w:rPrChange>
        </w:rPr>
        <w:t xml:space="preserve"> </w:t>
      </w:r>
      <w:r w:rsidRPr="00BA5620">
        <w:rPr>
          <w:rFonts w:ascii="Arial" w:hAnsi="Arial" w:cs="Arial"/>
          <w:i/>
          <w:iCs/>
          <w:sz w:val="24"/>
          <w:szCs w:val="24"/>
          <w:rPrChange w:id="545" w:author="user" w:date="2020-09-08T17:49:00Z">
            <w:rPr>
              <w:rFonts w:ascii="Arial" w:hAnsi="Arial" w:cs="Arial"/>
              <w:sz w:val="24"/>
              <w:szCs w:val="24"/>
            </w:rPr>
          </w:rPrChange>
        </w:rPr>
        <w:t xml:space="preserve">за </w:t>
      </w:r>
      <w:r w:rsidR="009B6558" w:rsidRPr="00BA5620">
        <w:rPr>
          <w:rFonts w:ascii="Arial" w:hAnsi="Arial" w:cs="Arial"/>
          <w:i/>
          <w:iCs/>
          <w:sz w:val="24"/>
          <w:szCs w:val="24"/>
          <w:rPrChange w:id="546" w:author="user" w:date="2020-09-08T17:49:00Z">
            <w:rPr>
              <w:rFonts w:ascii="Arial" w:hAnsi="Arial" w:cs="Arial"/>
              <w:sz w:val="24"/>
              <w:szCs w:val="24"/>
            </w:rPr>
          </w:rPrChange>
        </w:rPr>
        <w:t>пиано</w:t>
      </w:r>
    </w:p>
    <w:p w14:paraId="612AD7A5" w14:textId="12E073C0" w:rsidR="008222DE" w:rsidRDefault="008222DE">
      <w:pPr>
        <w:spacing w:after="0" w:line="286" w:lineRule="auto"/>
        <w:rPr>
          <w:rFonts w:ascii="Arial" w:hAnsi="Arial" w:cs="Arial"/>
          <w:sz w:val="24"/>
          <w:szCs w:val="24"/>
        </w:rPr>
        <w:pPrChange w:id="547" w:author="user" w:date="2020-09-08T17:49:00Z">
          <w:pPr>
            <w:spacing w:after="0" w:line="240" w:lineRule="auto"/>
          </w:pPr>
        </w:pPrChange>
      </w:pPr>
    </w:p>
    <w:p w14:paraId="47C53669" w14:textId="0A6E4E5F" w:rsidR="009B6558" w:rsidRPr="004D350F" w:rsidRDefault="009B6558">
      <w:pPr>
        <w:spacing w:after="0" w:line="286" w:lineRule="auto"/>
        <w:ind w:firstLine="720"/>
        <w:jc w:val="both"/>
        <w:rPr>
          <w:rFonts w:ascii="Arial" w:hAnsi="Arial" w:cs="Arial"/>
          <w:sz w:val="24"/>
          <w:szCs w:val="24"/>
          <w:lang w:val="ru-RU"/>
        </w:rPr>
        <w:pPrChange w:id="548" w:author="user" w:date="2020-09-08T17:49:00Z">
          <w:pPr>
            <w:spacing w:after="0" w:line="240" w:lineRule="auto"/>
            <w:ind w:firstLine="720"/>
            <w:jc w:val="both"/>
          </w:pPr>
        </w:pPrChange>
      </w:pPr>
      <w:r>
        <w:rPr>
          <w:rFonts w:ascii="Arial" w:hAnsi="Arial" w:cs="Arial"/>
          <w:sz w:val="24"/>
          <w:szCs w:val="24"/>
        </w:rPr>
        <w:t xml:space="preserve">Музиката е изкуство и важна част от проектирането на графичния интерфейс на приложението е избора на подходящ снимка за началото на приложението, която да демонстрира чара на приложението. Изборът на това важно изображение е илюстрирано на фигура </w:t>
      </w:r>
      <w:r w:rsidRPr="009B6558">
        <w:rPr>
          <w:rFonts w:ascii="Arial" w:hAnsi="Arial" w:cs="Arial"/>
          <w:sz w:val="24"/>
          <w:szCs w:val="24"/>
          <w:highlight w:val="green"/>
          <w:lang w:val="en-US"/>
        </w:rPr>
        <w:t>M</w:t>
      </w:r>
      <w:r w:rsidRPr="004D350F">
        <w:rPr>
          <w:rFonts w:ascii="Arial" w:hAnsi="Arial" w:cs="Arial"/>
          <w:sz w:val="24"/>
          <w:szCs w:val="24"/>
          <w:lang w:val="ru-RU"/>
        </w:rPr>
        <w:t>:</w:t>
      </w:r>
    </w:p>
    <w:p w14:paraId="2C530367" w14:textId="44C14BE8" w:rsidR="009B6558" w:rsidRDefault="009B6558">
      <w:pPr>
        <w:spacing w:after="0" w:line="286" w:lineRule="auto"/>
        <w:rPr>
          <w:rFonts w:ascii="Arial" w:hAnsi="Arial" w:cs="Arial"/>
          <w:sz w:val="24"/>
          <w:szCs w:val="24"/>
        </w:rPr>
        <w:pPrChange w:id="549" w:author="user" w:date="2020-09-08T17:49:00Z">
          <w:pPr>
            <w:spacing w:after="0" w:line="240" w:lineRule="auto"/>
          </w:pPr>
        </w:pPrChange>
      </w:pPr>
    </w:p>
    <w:p w14:paraId="4689E25D" w14:textId="4E467C03" w:rsidR="009B6558" w:rsidRDefault="009B6558">
      <w:pPr>
        <w:spacing w:after="0" w:line="286" w:lineRule="auto"/>
        <w:jc w:val="center"/>
        <w:rPr>
          <w:rFonts w:ascii="Arial" w:hAnsi="Arial" w:cs="Arial"/>
          <w:sz w:val="24"/>
          <w:szCs w:val="24"/>
        </w:rPr>
        <w:pPrChange w:id="550" w:author="user" w:date="2020-09-08T17:49:00Z">
          <w:pPr>
            <w:spacing w:after="0" w:line="240" w:lineRule="auto"/>
          </w:pPr>
        </w:pPrChange>
      </w:pPr>
      <w:r>
        <w:rPr>
          <w:noProof/>
          <w:lang w:val="en-US" w:bidi="he-IL"/>
        </w:rPr>
        <w:drawing>
          <wp:inline distT="0" distB="0" distL="0" distR="0" wp14:anchorId="4FBA5B16" wp14:editId="3B757AE1">
            <wp:extent cx="2464905" cy="238168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03427" cy="2418911"/>
                    </a:xfrm>
                    <a:prstGeom prst="rect">
                      <a:avLst/>
                    </a:prstGeom>
                    <a:noFill/>
                    <a:ln>
                      <a:noFill/>
                    </a:ln>
                  </pic:spPr>
                </pic:pic>
              </a:graphicData>
            </a:graphic>
          </wp:inline>
        </w:drawing>
      </w:r>
    </w:p>
    <w:p w14:paraId="3CB50190" w14:textId="77777777" w:rsidR="009B6558" w:rsidRDefault="009B6558">
      <w:pPr>
        <w:spacing w:after="0" w:line="286" w:lineRule="auto"/>
        <w:rPr>
          <w:rFonts w:ascii="Arial" w:hAnsi="Arial" w:cs="Arial"/>
          <w:sz w:val="24"/>
          <w:szCs w:val="24"/>
        </w:rPr>
        <w:pPrChange w:id="551" w:author="user" w:date="2020-09-08T17:49:00Z">
          <w:pPr>
            <w:spacing w:after="0" w:line="240" w:lineRule="auto"/>
          </w:pPr>
        </w:pPrChange>
      </w:pPr>
    </w:p>
    <w:p w14:paraId="794744C7" w14:textId="2903A79E" w:rsidR="009B6558" w:rsidRDefault="009B6558">
      <w:pPr>
        <w:spacing w:after="0" w:line="286" w:lineRule="auto"/>
        <w:rPr>
          <w:rFonts w:ascii="Arial" w:hAnsi="Arial" w:cs="Arial"/>
          <w:sz w:val="24"/>
          <w:szCs w:val="24"/>
        </w:rPr>
        <w:pPrChange w:id="552" w:author="user" w:date="2020-09-08T17:49:00Z">
          <w:pPr>
            <w:spacing w:after="0" w:line="240" w:lineRule="auto"/>
          </w:pPr>
        </w:pPrChange>
      </w:pPr>
      <w:r>
        <w:rPr>
          <w:rFonts w:ascii="Arial" w:hAnsi="Arial" w:cs="Arial"/>
          <w:sz w:val="24"/>
          <w:szCs w:val="24"/>
        </w:rPr>
        <w:t xml:space="preserve">Фигура </w:t>
      </w:r>
      <w:r w:rsidRPr="009B6558">
        <w:rPr>
          <w:rFonts w:ascii="Arial" w:hAnsi="Arial" w:cs="Arial"/>
          <w:sz w:val="24"/>
          <w:szCs w:val="24"/>
          <w:highlight w:val="green"/>
          <w:lang w:val="en-US"/>
        </w:rPr>
        <w:t>M</w:t>
      </w:r>
      <w:r w:rsidRPr="004D350F">
        <w:rPr>
          <w:rFonts w:ascii="Arial" w:hAnsi="Arial" w:cs="Arial"/>
          <w:sz w:val="24"/>
          <w:szCs w:val="24"/>
          <w:lang w:val="ru-RU"/>
        </w:rPr>
        <w:t xml:space="preserve">. </w:t>
      </w:r>
      <w:r>
        <w:rPr>
          <w:rFonts w:ascii="Arial" w:hAnsi="Arial" w:cs="Arial"/>
          <w:sz w:val="24"/>
          <w:szCs w:val="24"/>
        </w:rPr>
        <w:t>Картината, която се използва за началния екран на приложението</w:t>
      </w:r>
    </w:p>
    <w:p w14:paraId="0C422FFE" w14:textId="6237E3B6" w:rsidR="007A3089" w:rsidRDefault="007A3089">
      <w:pPr>
        <w:spacing w:after="0" w:line="286" w:lineRule="auto"/>
        <w:rPr>
          <w:rFonts w:ascii="Arial" w:hAnsi="Arial" w:cs="Arial"/>
          <w:sz w:val="24"/>
          <w:szCs w:val="24"/>
        </w:rPr>
        <w:pPrChange w:id="553" w:author="user" w:date="2020-09-08T17:49:00Z">
          <w:pPr>
            <w:spacing w:after="0" w:line="240" w:lineRule="auto"/>
          </w:pPr>
        </w:pPrChange>
      </w:pPr>
    </w:p>
    <w:p w14:paraId="249CAF9D" w14:textId="0620F221" w:rsidR="008222DE" w:rsidRDefault="007A3089">
      <w:pPr>
        <w:spacing w:after="0" w:line="286" w:lineRule="auto"/>
        <w:jc w:val="both"/>
        <w:rPr>
          <w:rFonts w:ascii="Arial" w:hAnsi="Arial" w:cs="Arial"/>
          <w:sz w:val="24"/>
          <w:szCs w:val="24"/>
        </w:rPr>
        <w:pPrChange w:id="554" w:author="user" w:date="2020-09-08T17:49:00Z">
          <w:pPr>
            <w:spacing w:after="0" w:line="240" w:lineRule="auto"/>
            <w:jc w:val="both"/>
          </w:pPr>
        </w:pPrChange>
      </w:pPr>
      <w:r>
        <w:rPr>
          <w:rFonts w:ascii="Arial" w:hAnsi="Arial" w:cs="Arial"/>
          <w:sz w:val="24"/>
          <w:szCs w:val="24"/>
        </w:rPr>
        <w:t xml:space="preserve">Важно изискване при подбора на картината от фигура </w:t>
      </w:r>
      <w:r w:rsidRPr="00BA5620">
        <w:rPr>
          <w:rFonts w:ascii="Arial" w:hAnsi="Arial" w:cs="Arial"/>
          <w:sz w:val="24"/>
          <w:szCs w:val="24"/>
          <w:highlight w:val="green"/>
          <w:lang w:val="en-US"/>
          <w:rPrChange w:id="555" w:author="user" w:date="2020-09-08T17:50:00Z">
            <w:rPr>
              <w:rFonts w:ascii="Arial" w:hAnsi="Arial" w:cs="Arial"/>
              <w:sz w:val="24"/>
              <w:szCs w:val="24"/>
              <w:lang w:val="en-US"/>
            </w:rPr>
          </w:rPrChange>
        </w:rPr>
        <w:t>M</w:t>
      </w:r>
      <w:r w:rsidRPr="004D350F">
        <w:rPr>
          <w:rFonts w:ascii="Arial" w:hAnsi="Arial" w:cs="Arial"/>
          <w:sz w:val="24"/>
          <w:szCs w:val="24"/>
          <w:lang w:val="ru-RU"/>
        </w:rPr>
        <w:t xml:space="preserve"> </w:t>
      </w:r>
      <w:r>
        <w:rPr>
          <w:rFonts w:ascii="Arial" w:hAnsi="Arial" w:cs="Arial"/>
          <w:sz w:val="24"/>
          <w:szCs w:val="24"/>
        </w:rPr>
        <w:t xml:space="preserve">е тя да бъде във формат </w:t>
      </w:r>
      <w:r w:rsidRPr="004D350F">
        <w:rPr>
          <w:rFonts w:ascii="Arial" w:hAnsi="Arial" w:cs="Arial"/>
          <w:sz w:val="24"/>
          <w:szCs w:val="24"/>
          <w:lang w:val="ru-RU"/>
        </w:rPr>
        <w:t>.</w:t>
      </w:r>
      <w:proofErr w:type="spellStart"/>
      <w:r>
        <w:rPr>
          <w:rFonts w:ascii="Arial" w:hAnsi="Arial" w:cs="Arial"/>
          <w:sz w:val="24"/>
          <w:szCs w:val="24"/>
          <w:lang w:val="en-US"/>
        </w:rPr>
        <w:t>png</w:t>
      </w:r>
      <w:proofErr w:type="spellEnd"/>
      <w:r w:rsidRPr="004D350F">
        <w:rPr>
          <w:rFonts w:ascii="Arial" w:hAnsi="Arial" w:cs="Arial"/>
          <w:sz w:val="24"/>
          <w:szCs w:val="24"/>
          <w:lang w:val="ru-RU"/>
        </w:rPr>
        <w:t xml:space="preserve"> </w:t>
      </w:r>
      <w:r>
        <w:rPr>
          <w:rFonts w:ascii="Arial" w:hAnsi="Arial" w:cs="Arial"/>
          <w:sz w:val="24"/>
          <w:szCs w:val="24"/>
        </w:rPr>
        <w:t>и да бъде с опция за прозрачност за да може да се слее по елегантен начин с фона на приложението.</w:t>
      </w:r>
    </w:p>
    <w:p w14:paraId="38F5977C" w14:textId="77777777" w:rsidR="007A3089" w:rsidRPr="007A3089" w:rsidRDefault="007A3089">
      <w:pPr>
        <w:spacing w:after="0" w:line="286" w:lineRule="auto"/>
        <w:jc w:val="both"/>
        <w:rPr>
          <w:rFonts w:ascii="Arial" w:hAnsi="Arial" w:cs="Arial"/>
          <w:sz w:val="24"/>
          <w:szCs w:val="24"/>
        </w:rPr>
        <w:pPrChange w:id="556" w:author="user" w:date="2020-09-08T17:49:00Z">
          <w:pPr>
            <w:spacing w:after="0" w:line="240" w:lineRule="auto"/>
            <w:jc w:val="both"/>
          </w:pPr>
        </w:pPrChange>
      </w:pPr>
    </w:p>
    <w:p w14:paraId="418E1ED7" w14:textId="3AD7BD1E" w:rsidR="002E5E05" w:rsidRPr="002E5E05" w:rsidRDefault="002E5E05">
      <w:pPr>
        <w:spacing w:after="0" w:line="286" w:lineRule="auto"/>
        <w:jc w:val="both"/>
        <w:rPr>
          <w:rFonts w:ascii="Arial" w:hAnsi="Arial" w:cs="Arial"/>
          <w:b/>
          <w:bCs/>
          <w:sz w:val="32"/>
          <w:szCs w:val="32"/>
        </w:rPr>
        <w:pPrChange w:id="557" w:author="user" w:date="2020-09-08T17:49:00Z">
          <w:pPr>
            <w:spacing w:after="0" w:line="240" w:lineRule="auto"/>
            <w:jc w:val="both"/>
          </w:pPr>
        </w:pPrChange>
      </w:pPr>
      <w:r>
        <w:rPr>
          <w:rFonts w:ascii="Arial" w:hAnsi="Arial" w:cs="Arial"/>
          <w:b/>
          <w:bCs/>
          <w:sz w:val="32"/>
          <w:szCs w:val="32"/>
        </w:rPr>
        <w:t>Проектиране на потребителския интерфейс</w:t>
      </w:r>
    </w:p>
    <w:p w14:paraId="0DAF77D6" w14:textId="2A66C925" w:rsidR="002E5E05" w:rsidRDefault="002E5E05">
      <w:pPr>
        <w:spacing w:after="0" w:line="286" w:lineRule="auto"/>
        <w:jc w:val="both"/>
        <w:rPr>
          <w:rFonts w:ascii="Arial" w:hAnsi="Arial" w:cs="Arial"/>
          <w:sz w:val="24"/>
          <w:szCs w:val="24"/>
        </w:rPr>
        <w:pPrChange w:id="558" w:author="user" w:date="2020-09-08T17:49:00Z">
          <w:pPr>
            <w:spacing w:after="0" w:line="240" w:lineRule="auto"/>
            <w:jc w:val="both"/>
          </w:pPr>
        </w:pPrChange>
      </w:pPr>
    </w:p>
    <w:p w14:paraId="071695A9" w14:textId="4DD0A5E2" w:rsidR="00482EB9" w:rsidRPr="004D350F" w:rsidRDefault="002E5E05">
      <w:pPr>
        <w:spacing w:after="0" w:line="286" w:lineRule="auto"/>
        <w:jc w:val="both"/>
        <w:rPr>
          <w:rFonts w:ascii="Arial" w:hAnsi="Arial" w:cs="Arial"/>
          <w:sz w:val="24"/>
          <w:szCs w:val="24"/>
          <w:lang w:val="ru-RU"/>
        </w:rPr>
        <w:pPrChange w:id="559" w:author="user" w:date="2020-09-08T17:49:00Z">
          <w:pPr>
            <w:spacing w:after="0" w:line="240" w:lineRule="auto"/>
            <w:jc w:val="both"/>
          </w:pPr>
        </w:pPrChange>
      </w:pPr>
      <w:r>
        <w:rPr>
          <w:rFonts w:ascii="Arial" w:hAnsi="Arial" w:cs="Arial"/>
          <w:sz w:val="24"/>
          <w:szCs w:val="24"/>
        </w:rPr>
        <w:tab/>
      </w:r>
      <w:r w:rsidR="00CF5B9B">
        <w:rPr>
          <w:rFonts w:ascii="Arial" w:hAnsi="Arial" w:cs="Arial"/>
          <w:sz w:val="24"/>
          <w:szCs w:val="24"/>
        </w:rPr>
        <w:t xml:space="preserve">В процеса по проектирането на потребителския интерфейс е взето под внимание, че ще се използва </w:t>
      </w:r>
      <w:r w:rsidR="00CF5B9B">
        <w:rPr>
          <w:rFonts w:ascii="Arial" w:hAnsi="Arial" w:cs="Arial"/>
          <w:sz w:val="24"/>
          <w:szCs w:val="24"/>
          <w:lang w:val="en-US"/>
        </w:rPr>
        <w:t>grid</w:t>
      </w:r>
      <w:r w:rsidR="00CF5B9B" w:rsidRPr="004D350F">
        <w:rPr>
          <w:rFonts w:ascii="Arial" w:hAnsi="Arial" w:cs="Arial"/>
          <w:sz w:val="24"/>
          <w:szCs w:val="24"/>
          <w:lang w:val="ru-RU"/>
        </w:rPr>
        <w:t xml:space="preserve"> </w:t>
      </w:r>
      <w:r w:rsidR="00CF5B9B">
        <w:rPr>
          <w:rFonts w:ascii="Arial" w:hAnsi="Arial" w:cs="Arial"/>
          <w:sz w:val="24"/>
          <w:szCs w:val="24"/>
        </w:rPr>
        <w:t xml:space="preserve">системата на </w:t>
      </w:r>
      <w:r w:rsidR="00CF5B9B">
        <w:rPr>
          <w:rFonts w:ascii="Arial" w:hAnsi="Arial" w:cs="Arial"/>
          <w:sz w:val="24"/>
          <w:szCs w:val="24"/>
          <w:lang w:val="en-US"/>
        </w:rPr>
        <w:t>Bootstrap</w:t>
      </w:r>
      <w:r w:rsidR="00CF5B9B" w:rsidRPr="004D350F">
        <w:rPr>
          <w:rFonts w:ascii="Arial" w:hAnsi="Arial" w:cs="Arial"/>
          <w:sz w:val="24"/>
          <w:szCs w:val="24"/>
          <w:lang w:val="ru-RU"/>
        </w:rPr>
        <w:t xml:space="preserve"> </w:t>
      </w:r>
      <w:r w:rsidR="00CF5B9B">
        <w:rPr>
          <w:rFonts w:ascii="Arial" w:hAnsi="Arial" w:cs="Arial"/>
          <w:sz w:val="24"/>
          <w:szCs w:val="24"/>
        </w:rPr>
        <w:t>библиотеката, която позволява много прецизно да се разположат елементи от графичния интерфейс. Потребителският интерфейс е замислен по такъв начин, че да създаде приятна емоция при неговото ползване като осигури лесна за ползване платформа, която дава необходимата информация на потребителя. Важен етап от проектирането на потребителския интерфейс е избора на цвят за фон, и цвят за текстовете. Решения за това са взети на база лична преценка коя комбинация изглежда добре и се вписва добре с допълнителните снимки и ресурси, които използва приложението.</w:t>
      </w:r>
      <w:r w:rsidR="007A3089">
        <w:rPr>
          <w:rFonts w:ascii="Arial" w:hAnsi="Arial" w:cs="Arial"/>
          <w:sz w:val="24"/>
          <w:szCs w:val="24"/>
        </w:rPr>
        <w:t xml:space="preserve"> Шрифтовете на текста използват по подразбиране шрифтовете, които са предефинирани от </w:t>
      </w:r>
      <w:r w:rsidR="007A3089">
        <w:rPr>
          <w:rFonts w:ascii="Arial" w:hAnsi="Arial" w:cs="Arial"/>
          <w:sz w:val="24"/>
          <w:szCs w:val="24"/>
          <w:lang w:val="en-US"/>
        </w:rPr>
        <w:t>Bootstrap</w:t>
      </w:r>
      <w:r w:rsidR="007A3089" w:rsidRPr="004D350F">
        <w:rPr>
          <w:rFonts w:ascii="Arial" w:hAnsi="Arial" w:cs="Arial"/>
          <w:sz w:val="24"/>
          <w:szCs w:val="24"/>
          <w:lang w:val="ru-RU"/>
        </w:rPr>
        <w:t xml:space="preserve"> </w:t>
      </w:r>
      <w:r w:rsidR="007A3089">
        <w:rPr>
          <w:rFonts w:ascii="Arial" w:hAnsi="Arial" w:cs="Arial"/>
          <w:sz w:val="24"/>
          <w:szCs w:val="24"/>
        </w:rPr>
        <w:t>библиотеката.</w:t>
      </w:r>
    </w:p>
    <w:p w14:paraId="261F4B1B" w14:textId="7CBDA6BD" w:rsidR="00482EB9" w:rsidRDefault="00482EB9">
      <w:pPr>
        <w:spacing w:after="0" w:line="286" w:lineRule="auto"/>
        <w:jc w:val="both"/>
        <w:rPr>
          <w:rFonts w:ascii="Arial" w:hAnsi="Arial" w:cs="Arial"/>
          <w:sz w:val="24"/>
          <w:szCs w:val="24"/>
        </w:rPr>
        <w:pPrChange w:id="560" w:author="user" w:date="2020-09-08T17:49:00Z">
          <w:pPr>
            <w:spacing w:after="0" w:line="240" w:lineRule="auto"/>
            <w:jc w:val="both"/>
          </w:pPr>
        </w:pPrChange>
      </w:pPr>
    </w:p>
    <w:p w14:paraId="12B2AE81" w14:textId="02801ED2" w:rsidR="00A641F9" w:rsidRPr="00A641F9" w:rsidDel="00246F85" w:rsidRDefault="00A641F9">
      <w:pPr>
        <w:spacing w:after="0" w:line="286" w:lineRule="auto"/>
        <w:jc w:val="both"/>
        <w:rPr>
          <w:del w:id="561" w:author="Valentin Aleksandrov" w:date="2020-09-09T09:30:00Z"/>
          <w:rFonts w:ascii="Arial" w:hAnsi="Arial" w:cs="Arial"/>
          <w:b/>
          <w:bCs/>
          <w:sz w:val="36"/>
          <w:szCs w:val="36"/>
        </w:rPr>
        <w:pPrChange w:id="562" w:author="user" w:date="2020-09-08T17:49:00Z">
          <w:pPr>
            <w:spacing w:after="0" w:line="240" w:lineRule="auto"/>
            <w:jc w:val="both"/>
          </w:pPr>
        </w:pPrChange>
      </w:pPr>
      <w:commentRangeStart w:id="563"/>
      <w:del w:id="564" w:author="Valentin Aleksandrov" w:date="2020-09-09T09:30:00Z">
        <w:r w:rsidRPr="00A641F9" w:rsidDel="00246F85">
          <w:rPr>
            <w:rFonts w:ascii="Arial" w:hAnsi="Arial" w:cs="Arial"/>
            <w:b/>
            <w:bCs/>
            <w:sz w:val="36"/>
            <w:szCs w:val="36"/>
          </w:rPr>
          <w:delText>Диаграми на последователността</w:delText>
        </w:r>
        <w:commentRangeEnd w:id="563"/>
        <w:r w:rsidR="00BA5620" w:rsidDel="00246F85">
          <w:rPr>
            <w:rStyle w:val="CommentReference"/>
          </w:rPr>
          <w:commentReference w:id="563"/>
        </w:r>
      </w:del>
    </w:p>
    <w:p w14:paraId="20CD2B5E" w14:textId="082B0B79" w:rsidR="00A641F9" w:rsidDel="00246F85" w:rsidRDefault="00A641F9">
      <w:pPr>
        <w:spacing w:after="0" w:line="286" w:lineRule="auto"/>
        <w:jc w:val="both"/>
        <w:rPr>
          <w:del w:id="565" w:author="Valentin Aleksandrov" w:date="2020-09-09T09:30:00Z"/>
          <w:rFonts w:ascii="Arial" w:hAnsi="Arial" w:cs="Arial"/>
          <w:sz w:val="24"/>
          <w:szCs w:val="24"/>
          <w:lang w:val="en-US"/>
        </w:rPr>
        <w:pPrChange w:id="566" w:author="user" w:date="2020-09-08T17:49:00Z">
          <w:pPr>
            <w:spacing w:after="0" w:line="240" w:lineRule="auto"/>
            <w:jc w:val="both"/>
          </w:pPr>
        </w:pPrChange>
      </w:pPr>
    </w:p>
    <w:p w14:paraId="73A2B7A9" w14:textId="0C76831D" w:rsidR="00AB7B4C" w:rsidDel="00246F85" w:rsidRDefault="00AB7B4C">
      <w:pPr>
        <w:spacing w:after="0" w:line="286" w:lineRule="auto"/>
        <w:jc w:val="both"/>
        <w:rPr>
          <w:del w:id="567" w:author="Valentin Aleksandrov" w:date="2020-09-09T09:30:00Z"/>
          <w:rFonts w:ascii="Arial" w:hAnsi="Arial" w:cs="Arial"/>
          <w:sz w:val="24"/>
          <w:szCs w:val="24"/>
          <w:lang w:val="en-US"/>
        </w:rPr>
        <w:pPrChange w:id="568" w:author="user" w:date="2020-09-08T17:49:00Z">
          <w:pPr>
            <w:spacing w:after="0" w:line="240" w:lineRule="auto"/>
            <w:jc w:val="both"/>
          </w:pPr>
        </w:pPrChange>
      </w:pPr>
      <w:del w:id="569" w:author="Valentin Aleksandrov" w:date="2020-09-09T09:30:00Z">
        <w:r w:rsidDel="00246F85">
          <w:rPr>
            <w:noProof/>
            <w:lang w:val="en-US" w:bidi="he-IL"/>
          </w:rPr>
          <w:drawing>
            <wp:inline distT="0" distB="0" distL="0" distR="0" wp14:anchorId="54133374" wp14:editId="665C19B9">
              <wp:extent cx="4850296" cy="3687987"/>
              <wp:effectExtent l="0" t="0" r="762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6729" cy="3723293"/>
                      </a:xfrm>
                      <a:prstGeom prst="rect">
                        <a:avLst/>
                      </a:prstGeom>
                    </pic:spPr>
                  </pic:pic>
                </a:graphicData>
              </a:graphic>
            </wp:inline>
          </w:drawing>
        </w:r>
      </w:del>
    </w:p>
    <w:p w14:paraId="1BE2C50E" w14:textId="3990A509" w:rsidR="00AB7B4C" w:rsidRPr="00A641F9" w:rsidDel="00246F85" w:rsidRDefault="00AB7B4C">
      <w:pPr>
        <w:spacing w:after="0" w:line="286" w:lineRule="auto"/>
        <w:jc w:val="both"/>
        <w:rPr>
          <w:del w:id="570" w:author="Valentin Aleksandrov" w:date="2020-09-09T09:30:00Z"/>
          <w:rFonts w:ascii="Arial" w:hAnsi="Arial" w:cs="Arial"/>
          <w:sz w:val="24"/>
          <w:szCs w:val="24"/>
          <w:lang w:val="en-US"/>
        </w:rPr>
        <w:pPrChange w:id="571" w:author="user" w:date="2020-09-08T17:49:00Z">
          <w:pPr>
            <w:spacing w:after="0" w:line="240" w:lineRule="auto"/>
            <w:jc w:val="both"/>
          </w:pPr>
        </w:pPrChange>
      </w:pPr>
    </w:p>
    <w:p w14:paraId="08E908C9" w14:textId="2067EC48" w:rsidR="00A641F9" w:rsidDel="00246F85" w:rsidRDefault="00A641F9">
      <w:pPr>
        <w:spacing w:after="0" w:line="286" w:lineRule="auto"/>
        <w:jc w:val="both"/>
        <w:rPr>
          <w:del w:id="572" w:author="Valentin Aleksandrov" w:date="2020-09-09T09:30:00Z"/>
          <w:rFonts w:ascii="Arial" w:hAnsi="Arial" w:cs="Arial"/>
          <w:sz w:val="24"/>
          <w:szCs w:val="24"/>
        </w:rPr>
        <w:pPrChange w:id="573" w:author="user" w:date="2020-09-08T17:49:00Z">
          <w:pPr>
            <w:spacing w:after="0" w:line="240" w:lineRule="auto"/>
            <w:jc w:val="both"/>
          </w:pPr>
        </w:pPrChange>
      </w:pPr>
      <w:del w:id="574" w:author="Valentin Aleksandrov" w:date="2020-09-09T09:30:00Z">
        <w:r w:rsidDel="00246F85">
          <w:rPr>
            <w:rFonts w:ascii="Arial" w:hAnsi="Arial" w:cs="Arial"/>
            <w:sz w:val="24"/>
            <w:szCs w:val="24"/>
          </w:rPr>
          <w:delText>Фигура М. Диаграма на последователността за функционалността свързана с обучение на нова песен.</w:delText>
        </w:r>
      </w:del>
    </w:p>
    <w:p w14:paraId="0BCE3080" w14:textId="4DE03822" w:rsidR="00A641F9" w:rsidDel="00246F85" w:rsidRDefault="00A641F9">
      <w:pPr>
        <w:spacing w:after="0" w:line="286" w:lineRule="auto"/>
        <w:jc w:val="both"/>
        <w:rPr>
          <w:del w:id="575" w:author="Valentin Aleksandrov" w:date="2020-09-09T09:30:00Z"/>
          <w:rFonts w:ascii="Arial" w:hAnsi="Arial" w:cs="Arial"/>
          <w:sz w:val="24"/>
          <w:szCs w:val="24"/>
        </w:rPr>
        <w:pPrChange w:id="576" w:author="user" w:date="2020-09-08T17:49:00Z">
          <w:pPr>
            <w:spacing w:after="0" w:line="240" w:lineRule="auto"/>
            <w:jc w:val="both"/>
          </w:pPr>
        </w:pPrChange>
      </w:pPr>
    </w:p>
    <w:p w14:paraId="27EF68C7" w14:textId="54E4633B" w:rsidR="00FD2B71" w:rsidDel="00246F85" w:rsidRDefault="00F610AF" w:rsidP="002E5E05">
      <w:pPr>
        <w:spacing w:after="0" w:line="240" w:lineRule="auto"/>
        <w:jc w:val="both"/>
        <w:rPr>
          <w:del w:id="577" w:author="Valentin Aleksandrov" w:date="2020-09-09T09:30:00Z"/>
          <w:rFonts w:ascii="Arial" w:hAnsi="Arial" w:cs="Arial"/>
          <w:sz w:val="24"/>
          <w:szCs w:val="24"/>
        </w:rPr>
      </w:pPr>
      <w:del w:id="578" w:author="Valentin Aleksandrov" w:date="2020-09-09T09:30:00Z">
        <w:r w:rsidDel="00246F85">
          <w:rPr>
            <w:noProof/>
            <w:lang w:val="en-US" w:bidi="he-IL"/>
          </w:rPr>
          <w:drawing>
            <wp:inline distT="0" distB="0" distL="0" distR="0" wp14:anchorId="72F5560D" wp14:editId="733BCA8B">
              <wp:extent cx="4094922" cy="318494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32817" cy="3214414"/>
                      </a:xfrm>
                      <a:prstGeom prst="rect">
                        <a:avLst/>
                      </a:prstGeom>
                    </pic:spPr>
                  </pic:pic>
                </a:graphicData>
              </a:graphic>
            </wp:inline>
          </w:drawing>
        </w:r>
      </w:del>
    </w:p>
    <w:p w14:paraId="0111D715" w14:textId="58BFBF59" w:rsidR="00FD2B71" w:rsidDel="00246F85" w:rsidRDefault="00FD2B71" w:rsidP="002E5E05">
      <w:pPr>
        <w:spacing w:after="0" w:line="240" w:lineRule="auto"/>
        <w:jc w:val="both"/>
        <w:rPr>
          <w:del w:id="579" w:author="Valentin Aleksandrov" w:date="2020-09-09T09:30:00Z"/>
          <w:rFonts w:ascii="Arial" w:hAnsi="Arial" w:cs="Arial"/>
          <w:sz w:val="24"/>
          <w:szCs w:val="24"/>
        </w:rPr>
      </w:pPr>
    </w:p>
    <w:p w14:paraId="00CB46A0" w14:textId="66C3F77F" w:rsidR="00A641F9" w:rsidDel="00246F85" w:rsidRDefault="00A641F9" w:rsidP="002E5E05">
      <w:pPr>
        <w:spacing w:after="0" w:line="240" w:lineRule="auto"/>
        <w:jc w:val="both"/>
        <w:rPr>
          <w:del w:id="580" w:author="Valentin Aleksandrov" w:date="2020-09-09T09:30:00Z"/>
          <w:rFonts w:ascii="Arial" w:hAnsi="Arial" w:cs="Arial"/>
          <w:sz w:val="24"/>
          <w:szCs w:val="24"/>
        </w:rPr>
      </w:pPr>
      <w:del w:id="581" w:author="Valentin Aleksandrov" w:date="2020-09-09T09:30:00Z">
        <w:r w:rsidDel="00246F85">
          <w:rPr>
            <w:rFonts w:ascii="Arial" w:hAnsi="Arial" w:cs="Arial"/>
            <w:sz w:val="24"/>
            <w:szCs w:val="24"/>
          </w:rPr>
          <w:delText>Фигура У. Диаграма на последователността за функционалността отговорна за намирането на изсвирената песен.</w:delText>
        </w:r>
      </w:del>
    </w:p>
    <w:p w14:paraId="5CFBFDE0" w14:textId="06FAA4FF" w:rsidR="00F610AF" w:rsidDel="00246F85" w:rsidRDefault="00F610AF" w:rsidP="002E5E05">
      <w:pPr>
        <w:spacing w:after="0" w:line="240" w:lineRule="auto"/>
        <w:jc w:val="both"/>
        <w:rPr>
          <w:del w:id="582" w:author="Valentin Aleksandrov" w:date="2020-09-09T09:30:00Z"/>
          <w:rFonts w:ascii="Arial" w:hAnsi="Arial" w:cs="Arial"/>
          <w:sz w:val="24"/>
          <w:szCs w:val="24"/>
        </w:rPr>
      </w:pPr>
    </w:p>
    <w:p w14:paraId="50CACF02" w14:textId="2CCF8AA2" w:rsidR="00A641F9" w:rsidDel="00246F85" w:rsidRDefault="00F610AF" w:rsidP="002E5E05">
      <w:pPr>
        <w:spacing w:after="0" w:line="240" w:lineRule="auto"/>
        <w:jc w:val="both"/>
        <w:rPr>
          <w:del w:id="583" w:author="Valentin Aleksandrov" w:date="2020-09-09T09:30:00Z"/>
          <w:rFonts w:ascii="Arial" w:hAnsi="Arial" w:cs="Arial"/>
          <w:sz w:val="24"/>
          <w:szCs w:val="24"/>
        </w:rPr>
      </w:pPr>
      <w:del w:id="584" w:author="Valentin Aleksandrov" w:date="2020-09-09T09:30:00Z">
        <w:r w:rsidDel="00246F85">
          <w:rPr>
            <w:noProof/>
            <w:lang w:val="en-US" w:bidi="he-IL"/>
          </w:rPr>
          <w:drawing>
            <wp:inline distT="0" distB="0" distL="0" distR="0" wp14:anchorId="76835D13" wp14:editId="67ED0E27">
              <wp:extent cx="4166558" cy="623826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5158" cy="6281086"/>
                      </a:xfrm>
                      <a:prstGeom prst="rect">
                        <a:avLst/>
                      </a:prstGeom>
                    </pic:spPr>
                  </pic:pic>
                </a:graphicData>
              </a:graphic>
            </wp:inline>
          </w:drawing>
        </w:r>
      </w:del>
    </w:p>
    <w:p w14:paraId="7C0D5352" w14:textId="53CCC4ED" w:rsidR="00A641F9" w:rsidDel="00246F85" w:rsidRDefault="00A641F9" w:rsidP="002E5E05">
      <w:pPr>
        <w:spacing w:after="0" w:line="240" w:lineRule="auto"/>
        <w:jc w:val="both"/>
        <w:rPr>
          <w:del w:id="585" w:author="Valentin Aleksandrov" w:date="2020-09-09T09:30:00Z"/>
          <w:rFonts w:ascii="Arial" w:hAnsi="Arial" w:cs="Arial"/>
          <w:sz w:val="24"/>
          <w:szCs w:val="24"/>
        </w:rPr>
      </w:pPr>
      <w:del w:id="586" w:author="Valentin Aleksandrov" w:date="2020-09-09T09:30:00Z">
        <w:r w:rsidDel="00246F85">
          <w:rPr>
            <w:rFonts w:ascii="Arial" w:hAnsi="Arial" w:cs="Arial"/>
            <w:sz w:val="24"/>
            <w:szCs w:val="24"/>
          </w:rPr>
          <w:delText>Фигура М. Диаграма на последователността за функционалността, която позволява на потребителя да генерира ноти.</w:delText>
        </w:r>
      </w:del>
    </w:p>
    <w:p w14:paraId="6F719850" w14:textId="71AB9DEC" w:rsidR="000C6D30" w:rsidDel="00246F85" w:rsidRDefault="000C6D30" w:rsidP="002E5E05">
      <w:pPr>
        <w:spacing w:after="0" w:line="240" w:lineRule="auto"/>
        <w:jc w:val="both"/>
        <w:rPr>
          <w:del w:id="587" w:author="Valentin Aleksandrov" w:date="2020-09-09T09:30:00Z"/>
          <w:rFonts w:ascii="Arial" w:hAnsi="Arial" w:cs="Arial"/>
          <w:sz w:val="24"/>
          <w:szCs w:val="24"/>
        </w:rPr>
      </w:pPr>
    </w:p>
    <w:p w14:paraId="6EBF5C69" w14:textId="3E5A80F8" w:rsidR="000C6D30" w:rsidRPr="00C16C54" w:rsidDel="00246F85" w:rsidRDefault="000C6D30" w:rsidP="002E5E05">
      <w:pPr>
        <w:spacing w:after="0" w:line="240" w:lineRule="auto"/>
        <w:jc w:val="both"/>
        <w:rPr>
          <w:del w:id="588" w:author="Valentin Aleksandrov" w:date="2020-09-09T09:30:00Z"/>
          <w:rFonts w:ascii="Arial" w:hAnsi="Arial" w:cs="Arial"/>
          <w:b/>
          <w:bCs/>
          <w:sz w:val="36"/>
          <w:szCs w:val="36"/>
        </w:rPr>
      </w:pPr>
      <w:del w:id="589" w:author="Valentin Aleksandrov" w:date="2020-09-09T09:30:00Z">
        <w:r w:rsidRPr="00C16C54" w:rsidDel="00246F85">
          <w:rPr>
            <w:rFonts w:ascii="Arial" w:hAnsi="Arial" w:cs="Arial"/>
            <w:b/>
            <w:bCs/>
            <w:sz w:val="36"/>
            <w:szCs w:val="36"/>
          </w:rPr>
          <w:delText>Потребителски истории</w:delText>
        </w:r>
      </w:del>
    </w:p>
    <w:p w14:paraId="09168C3C" w14:textId="31127579" w:rsidR="000C6D30" w:rsidDel="00246F85" w:rsidRDefault="000C6D30" w:rsidP="002E5E05">
      <w:pPr>
        <w:spacing w:after="0" w:line="240" w:lineRule="auto"/>
        <w:jc w:val="both"/>
        <w:rPr>
          <w:del w:id="590" w:author="Valentin Aleksandrov" w:date="2020-09-09T09:30:00Z"/>
          <w:rFonts w:ascii="Arial" w:hAnsi="Arial" w:cs="Arial"/>
          <w:sz w:val="24"/>
          <w:szCs w:val="24"/>
        </w:rPr>
      </w:pPr>
    </w:p>
    <w:tbl>
      <w:tblPr>
        <w:tblStyle w:val="TableGrid"/>
        <w:tblW w:w="0" w:type="auto"/>
        <w:tblLook w:val="04A0" w:firstRow="1" w:lastRow="0" w:firstColumn="1" w:lastColumn="0" w:noHBand="0" w:noVBand="1"/>
      </w:tblPr>
      <w:tblGrid>
        <w:gridCol w:w="2337"/>
        <w:gridCol w:w="2337"/>
        <w:gridCol w:w="2338"/>
        <w:gridCol w:w="2338"/>
      </w:tblGrid>
      <w:tr w:rsidR="00971B32" w:rsidDel="00246F85" w14:paraId="105F740C" w14:textId="52233AAB" w:rsidTr="00971B32">
        <w:trPr>
          <w:del w:id="591" w:author="Valentin Aleksandrov" w:date="2020-09-09T09:30:00Z"/>
        </w:trPr>
        <w:tc>
          <w:tcPr>
            <w:tcW w:w="2337" w:type="dxa"/>
          </w:tcPr>
          <w:p w14:paraId="7897C574" w14:textId="0000C1A2" w:rsidR="00971B32" w:rsidRPr="00971B32" w:rsidDel="00246F85" w:rsidRDefault="00971B32" w:rsidP="002E5E05">
            <w:pPr>
              <w:jc w:val="both"/>
              <w:rPr>
                <w:del w:id="592" w:author="Valentin Aleksandrov" w:date="2020-09-09T09:30:00Z"/>
                <w:rFonts w:ascii="Arial" w:hAnsi="Arial" w:cs="Arial"/>
                <w:sz w:val="24"/>
                <w:szCs w:val="24"/>
              </w:rPr>
            </w:pPr>
            <w:del w:id="593" w:author="Valentin Aleksandrov" w:date="2020-09-09T09:30:00Z">
              <w:r w:rsidDel="00246F85">
                <w:rPr>
                  <w:rFonts w:ascii="Arial" w:hAnsi="Arial" w:cs="Arial"/>
                  <w:sz w:val="24"/>
                  <w:szCs w:val="24"/>
                </w:rPr>
                <w:delText>номер</w:delText>
              </w:r>
            </w:del>
          </w:p>
        </w:tc>
        <w:tc>
          <w:tcPr>
            <w:tcW w:w="2337" w:type="dxa"/>
          </w:tcPr>
          <w:p w14:paraId="717EFAC2" w14:textId="01A4CF9C" w:rsidR="00971B32" w:rsidDel="00246F85" w:rsidRDefault="00971B32" w:rsidP="002E5E05">
            <w:pPr>
              <w:jc w:val="both"/>
              <w:rPr>
                <w:del w:id="594" w:author="Valentin Aleksandrov" w:date="2020-09-09T09:30:00Z"/>
                <w:rFonts w:ascii="Arial" w:hAnsi="Arial" w:cs="Arial"/>
                <w:sz w:val="24"/>
                <w:szCs w:val="24"/>
              </w:rPr>
            </w:pPr>
            <w:del w:id="595" w:author="Valentin Aleksandrov" w:date="2020-09-09T09:30:00Z">
              <w:r w:rsidDel="00246F85">
                <w:rPr>
                  <w:rFonts w:ascii="Arial" w:hAnsi="Arial" w:cs="Arial"/>
                  <w:sz w:val="24"/>
                  <w:szCs w:val="24"/>
                </w:rPr>
                <w:delText>като</w:delText>
              </w:r>
            </w:del>
          </w:p>
        </w:tc>
        <w:tc>
          <w:tcPr>
            <w:tcW w:w="2338" w:type="dxa"/>
          </w:tcPr>
          <w:p w14:paraId="2F66DBFD" w14:textId="386B24FB" w:rsidR="00971B32" w:rsidDel="00246F85" w:rsidRDefault="00971B32" w:rsidP="002E5E05">
            <w:pPr>
              <w:jc w:val="both"/>
              <w:rPr>
                <w:del w:id="596" w:author="Valentin Aleksandrov" w:date="2020-09-09T09:30:00Z"/>
                <w:rFonts w:ascii="Arial" w:hAnsi="Arial" w:cs="Arial"/>
                <w:sz w:val="24"/>
                <w:szCs w:val="24"/>
              </w:rPr>
            </w:pPr>
            <w:del w:id="597" w:author="Valentin Aleksandrov" w:date="2020-09-09T09:30:00Z">
              <w:r w:rsidDel="00246F85">
                <w:rPr>
                  <w:rFonts w:ascii="Arial" w:hAnsi="Arial" w:cs="Arial"/>
                  <w:sz w:val="24"/>
                  <w:szCs w:val="24"/>
                </w:rPr>
                <w:delText>искам да</w:delText>
              </w:r>
            </w:del>
          </w:p>
        </w:tc>
        <w:tc>
          <w:tcPr>
            <w:tcW w:w="2338" w:type="dxa"/>
          </w:tcPr>
          <w:p w14:paraId="181247F6" w14:textId="3BA2083F" w:rsidR="00971B32" w:rsidDel="00246F85" w:rsidRDefault="00971B32" w:rsidP="002E5E05">
            <w:pPr>
              <w:jc w:val="both"/>
              <w:rPr>
                <w:del w:id="598" w:author="Valentin Aleksandrov" w:date="2020-09-09T09:30:00Z"/>
                <w:rFonts w:ascii="Arial" w:hAnsi="Arial" w:cs="Arial"/>
                <w:sz w:val="24"/>
                <w:szCs w:val="24"/>
              </w:rPr>
            </w:pPr>
            <w:del w:id="599" w:author="Valentin Aleksandrov" w:date="2020-09-09T09:30:00Z">
              <w:r w:rsidDel="00246F85">
                <w:rPr>
                  <w:rFonts w:ascii="Arial" w:hAnsi="Arial" w:cs="Arial"/>
                  <w:sz w:val="24"/>
                  <w:szCs w:val="24"/>
                </w:rPr>
                <w:delText>за да</w:delText>
              </w:r>
            </w:del>
          </w:p>
        </w:tc>
      </w:tr>
      <w:tr w:rsidR="00971B32" w:rsidDel="00246F85" w14:paraId="2AEFE6A0" w14:textId="2F5E76D2" w:rsidTr="00971B32">
        <w:trPr>
          <w:del w:id="600" w:author="Valentin Aleksandrov" w:date="2020-09-09T09:30:00Z"/>
        </w:trPr>
        <w:tc>
          <w:tcPr>
            <w:tcW w:w="2337" w:type="dxa"/>
          </w:tcPr>
          <w:p w14:paraId="38F3B55E" w14:textId="75905789" w:rsidR="00971B32" w:rsidDel="00246F85" w:rsidRDefault="00971B32" w:rsidP="002E5E05">
            <w:pPr>
              <w:jc w:val="both"/>
              <w:rPr>
                <w:del w:id="601" w:author="Valentin Aleksandrov" w:date="2020-09-09T09:30:00Z"/>
                <w:rFonts w:ascii="Arial" w:hAnsi="Arial" w:cs="Arial"/>
                <w:sz w:val="24"/>
                <w:szCs w:val="24"/>
              </w:rPr>
            </w:pPr>
            <w:del w:id="602" w:author="Valentin Aleksandrov" w:date="2020-09-09T09:30:00Z">
              <w:r w:rsidDel="00246F85">
                <w:rPr>
                  <w:rFonts w:ascii="Arial" w:hAnsi="Arial" w:cs="Arial"/>
                  <w:sz w:val="24"/>
                  <w:szCs w:val="24"/>
                </w:rPr>
                <w:delText>1</w:delText>
              </w:r>
            </w:del>
          </w:p>
        </w:tc>
        <w:tc>
          <w:tcPr>
            <w:tcW w:w="2337" w:type="dxa"/>
          </w:tcPr>
          <w:p w14:paraId="7881BC26" w14:textId="33EEAAC3" w:rsidR="00971B32" w:rsidDel="00246F85" w:rsidRDefault="00971B32" w:rsidP="002E5E05">
            <w:pPr>
              <w:jc w:val="both"/>
              <w:rPr>
                <w:del w:id="603" w:author="Valentin Aleksandrov" w:date="2020-09-09T09:30:00Z"/>
                <w:rFonts w:ascii="Arial" w:hAnsi="Arial" w:cs="Arial"/>
                <w:sz w:val="24"/>
                <w:szCs w:val="24"/>
              </w:rPr>
            </w:pPr>
            <w:del w:id="604" w:author="Valentin Aleksandrov" w:date="2020-09-09T09:30:00Z">
              <w:r w:rsidDel="00246F85">
                <w:rPr>
                  <w:rFonts w:ascii="Arial" w:hAnsi="Arial" w:cs="Arial"/>
                  <w:sz w:val="24"/>
                  <w:szCs w:val="24"/>
                </w:rPr>
                <w:delText>потребител</w:delText>
              </w:r>
            </w:del>
          </w:p>
        </w:tc>
        <w:tc>
          <w:tcPr>
            <w:tcW w:w="2338" w:type="dxa"/>
          </w:tcPr>
          <w:p w14:paraId="241BF851" w14:textId="41AB7E59" w:rsidR="00971B32" w:rsidRPr="00971B32" w:rsidDel="00246F85" w:rsidRDefault="00971B32" w:rsidP="002E5E05">
            <w:pPr>
              <w:jc w:val="both"/>
              <w:rPr>
                <w:del w:id="605" w:author="Valentin Aleksandrov" w:date="2020-09-09T09:30:00Z"/>
                <w:rFonts w:ascii="Arial" w:hAnsi="Arial" w:cs="Arial"/>
                <w:sz w:val="24"/>
                <w:szCs w:val="24"/>
              </w:rPr>
            </w:pPr>
            <w:del w:id="606" w:author="Valentin Aleksandrov" w:date="2020-09-09T09:30:00Z">
              <w:r w:rsidDel="00246F85">
                <w:rPr>
                  <w:rFonts w:ascii="Arial" w:hAnsi="Arial" w:cs="Arial"/>
                  <w:sz w:val="24"/>
                  <w:szCs w:val="24"/>
                </w:rPr>
                <w:delText>Да ми се показва как да изсвиря песен по избор</w:delText>
              </w:r>
            </w:del>
          </w:p>
        </w:tc>
        <w:tc>
          <w:tcPr>
            <w:tcW w:w="2338" w:type="dxa"/>
          </w:tcPr>
          <w:p w14:paraId="6011EE4D" w14:textId="03D8CDDE" w:rsidR="00971B32" w:rsidDel="00246F85" w:rsidRDefault="00971B32" w:rsidP="002E5E05">
            <w:pPr>
              <w:jc w:val="both"/>
              <w:rPr>
                <w:del w:id="607" w:author="Valentin Aleksandrov" w:date="2020-09-09T09:30:00Z"/>
                <w:rFonts w:ascii="Arial" w:hAnsi="Arial" w:cs="Arial"/>
                <w:sz w:val="24"/>
                <w:szCs w:val="24"/>
              </w:rPr>
            </w:pPr>
            <w:del w:id="608" w:author="Valentin Aleksandrov" w:date="2020-09-09T09:30:00Z">
              <w:r w:rsidDel="00246F85">
                <w:rPr>
                  <w:rFonts w:ascii="Arial" w:hAnsi="Arial" w:cs="Arial"/>
                  <w:sz w:val="24"/>
                  <w:szCs w:val="24"/>
                </w:rPr>
                <w:delText>Мога да я науча</w:delText>
              </w:r>
            </w:del>
          </w:p>
        </w:tc>
      </w:tr>
      <w:tr w:rsidR="00971B32" w:rsidDel="00246F85" w14:paraId="790C0B91" w14:textId="2B412C2B" w:rsidTr="00971B32">
        <w:trPr>
          <w:del w:id="609" w:author="Valentin Aleksandrov" w:date="2020-09-09T09:30:00Z"/>
        </w:trPr>
        <w:tc>
          <w:tcPr>
            <w:tcW w:w="2337" w:type="dxa"/>
          </w:tcPr>
          <w:p w14:paraId="506F5C1E" w14:textId="04476EB1" w:rsidR="00971B32" w:rsidDel="00246F85" w:rsidRDefault="00971B32" w:rsidP="002E5E05">
            <w:pPr>
              <w:jc w:val="both"/>
              <w:rPr>
                <w:del w:id="610" w:author="Valentin Aleksandrov" w:date="2020-09-09T09:30:00Z"/>
                <w:rFonts w:ascii="Arial" w:hAnsi="Arial" w:cs="Arial"/>
                <w:sz w:val="24"/>
                <w:szCs w:val="24"/>
              </w:rPr>
            </w:pPr>
            <w:del w:id="611" w:author="Valentin Aleksandrov" w:date="2020-09-09T09:30:00Z">
              <w:r w:rsidDel="00246F85">
                <w:rPr>
                  <w:rFonts w:ascii="Arial" w:hAnsi="Arial" w:cs="Arial"/>
                  <w:sz w:val="24"/>
                  <w:szCs w:val="24"/>
                </w:rPr>
                <w:delText>2</w:delText>
              </w:r>
            </w:del>
          </w:p>
        </w:tc>
        <w:tc>
          <w:tcPr>
            <w:tcW w:w="2337" w:type="dxa"/>
          </w:tcPr>
          <w:p w14:paraId="5B2DDC7D" w14:textId="77B279DD" w:rsidR="00971B32" w:rsidDel="00246F85" w:rsidRDefault="00971B32" w:rsidP="002E5E05">
            <w:pPr>
              <w:jc w:val="both"/>
              <w:rPr>
                <w:del w:id="612" w:author="Valentin Aleksandrov" w:date="2020-09-09T09:30:00Z"/>
                <w:rFonts w:ascii="Arial" w:hAnsi="Arial" w:cs="Arial"/>
                <w:sz w:val="24"/>
                <w:szCs w:val="24"/>
              </w:rPr>
            </w:pPr>
            <w:del w:id="613" w:author="Valentin Aleksandrov" w:date="2020-09-09T09:30:00Z">
              <w:r w:rsidDel="00246F85">
                <w:rPr>
                  <w:rFonts w:ascii="Arial" w:hAnsi="Arial" w:cs="Arial"/>
                  <w:sz w:val="24"/>
                  <w:szCs w:val="24"/>
                </w:rPr>
                <w:delText>потребител</w:delText>
              </w:r>
            </w:del>
          </w:p>
        </w:tc>
        <w:tc>
          <w:tcPr>
            <w:tcW w:w="2338" w:type="dxa"/>
          </w:tcPr>
          <w:p w14:paraId="09708F57" w14:textId="57BF2042" w:rsidR="00971B32" w:rsidDel="00246F85" w:rsidRDefault="00971B32" w:rsidP="002E5E05">
            <w:pPr>
              <w:jc w:val="both"/>
              <w:rPr>
                <w:del w:id="614" w:author="Valentin Aleksandrov" w:date="2020-09-09T09:30:00Z"/>
                <w:rFonts w:ascii="Arial" w:hAnsi="Arial" w:cs="Arial"/>
                <w:sz w:val="24"/>
                <w:szCs w:val="24"/>
              </w:rPr>
            </w:pPr>
            <w:del w:id="615" w:author="Valentin Aleksandrov" w:date="2020-09-09T09:30:00Z">
              <w:r w:rsidDel="00246F85">
                <w:rPr>
                  <w:rFonts w:ascii="Arial" w:hAnsi="Arial" w:cs="Arial"/>
                  <w:sz w:val="24"/>
                  <w:szCs w:val="24"/>
                </w:rPr>
                <w:delText>Да свиря някаква песен като цъкна търсачката</w:delText>
              </w:r>
            </w:del>
          </w:p>
        </w:tc>
        <w:tc>
          <w:tcPr>
            <w:tcW w:w="2338" w:type="dxa"/>
          </w:tcPr>
          <w:p w14:paraId="3E37AD9C" w14:textId="629FE5D6" w:rsidR="00971B32" w:rsidDel="00246F85" w:rsidRDefault="00971B32" w:rsidP="002E5E05">
            <w:pPr>
              <w:jc w:val="both"/>
              <w:rPr>
                <w:del w:id="616" w:author="Valentin Aleksandrov" w:date="2020-09-09T09:30:00Z"/>
                <w:rFonts w:ascii="Arial" w:hAnsi="Arial" w:cs="Arial"/>
                <w:sz w:val="24"/>
                <w:szCs w:val="24"/>
              </w:rPr>
            </w:pPr>
            <w:del w:id="617" w:author="Valentin Aleksandrov" w:date="2020-09-09T09:30:00Z">
              <w:r w:rsidDel="00246F85">
                <w:rPr>
                  <w:rFonts w:ascii="Arial" w:hAnsi="Arial" w:cs="Arial"/>
                  <w:sz w:val="24"/>
                  <w:szCs w:val="24"/>
                </w:rPr>
                <w:delText xml:space="preserve">Мога да разбера как се казва песента, </w:delText>
              </w:r>
              <w:r w:rsidR="00032C89" w:rsidDel="00246F85">
                <w:rPr>
                  <w:rFonts w:ascii="Arial" w:hAnsi="Arial" w:cs="Arial"/>
                  <w:sz w:val="24"/>
                  <w:szCs w:val="24"/>
                </w:rPr>
                <w:delText>която свиря, кой е нейния композитор и как изглежда.</w:delText>
              </w:r>
            </w:del>
          </w:p>
        </w:tc>
      </w:tr>
      <w:tr w:rsidR="00971B32" w:rsidDel="00246F85" w14:paraId="57908546" w14:textId="4D36ABAD" w:rsidTr="00971B32">
        <w:trPr>
          <w:del w:id="618" w:author="Valentin Aleksandrov" w:date="2020-09-09T09:30:00Z"/>
        </w:trPr>
        <w:tc>
          <w:tcPr>
            <w:tcW w:w="2337" w:type="dxa"/>
          </w:tcPr>
          <w:p w14:paraId="5E24A7F8" w14:textId="336F081F" w:rsidR="00971B32" w:rsidDel="00246F85" w:rsidRDefault="00032C89" w:rsidP="002E5E05">
            <w:pPr>
              <w:jc w:val="both"/>
              <w:rPr>
                <w:del w:id="619" w:author="Valentin Aleksandrov" w:date="2020-09-09T09:30:00Z"/>
                <w:rFonts w:ascii="Arial" w:hAnsi="Arial" w:cs="Arial"/>
                <w:sz w:val="24"/>
                <w:szCs w:val="24"/>
              </w:rPr>
            </w:pPr>
            <w:del w:id="620" w:author="Valentin Aleksandrov" w:date="2020-09-09T09:30:00Z">
              <w:r w:rsidDel="00246F85">
                <w:rPr>
                  <w:rFonts w:ascii="Arial" w:hAnsi="Arial" w:cs="Arial"/>
                  <w:sz w:val="24"/>
                  <w:szCs w:val="24"/>
                </w:rPr>
                <w:delText>3</w:delText>
              </w:r>
            </w:del>
          </w:p>
        </w:tc>
        <w:tc>
          <w:tcPr>
            <w:tcW w:w="2337" w:type="dxa"/>
          </w:tcPr>
          <w:p w14:paraId="3F4CBD52" w14:textId="5ACE73F6" w:rsidR="00971B32" w:rsidDel="00246F85" w:rsidRDefault="00032C89" w:rsidP="002E5E05">
            <w:pPr>
              <w:jc w:val="both"/>
              <w:rPr>
                <w:del w:id="621" w:author="Valentin Aleksandrov" w:date="2020-09-09T09:30:00Z"/>
                <w:rFonts w:ascii="Arial" w:hAnsi="Arial" w:cs="Arial"/>
                <w:sz w:val="24"/>
                <w:szCs w:val="24"/>
              </w:rPr>
            </w:pPr>
            <w:del w:id="622" w:author="Valentin Aleksandrov" w:date="2020-09-09T09:30:00Z">
              <w:r w:rsidDel="00246F85">
                <w:rPr>
                  <w:rFonts w:ascii="Arial" w:hAnsi="Arial" w:cs="Arial"/>
                  <w:sz w:val="24"/>
                  <w:szCs w:val="24"/>
                </w:rPr>
                <w:delText>потребител</w:delText>
              </w:r>
            </w:del>
          </w:p>
        </w:tc>
        <w:tc>
          <w:tcPr>
            <w:tcW w:w="2338" w:type="dxa"/>
          </w:tcPr>
          <w:p w14:paraId="7E07BFA9" w14:textId="28F6D801" w:rsidR="00971B32" w:rsidDel="00246F85" w:rsidRDefault="00032C89" w:rsidP="002E5E05">
            <w:pPr>
              <w:jc w:val="both"/>
              <w:rPr>
                <w:del w:id="623" w:author="Valentin Aleksandrov" w:date="2020-09-09T09:30:00Z"/>
                <w:rFonts w:ascii="Arial" w:hAnsi="Arial" w:cs="Arial"/>
                <w:sz w:val="24"/>
                <w:szCs w:val="24"/>
              </w:rPr>
            </w:pPr>
            <w:del w:id="624" w:author="Valentin Aleksandrov" w:date="2020-09-09T09:30:00Z">
              <w:r w:rsidDel="00246F85">
                <w:rPr>
                  <w:rFonts w:ascii="Arial" w:hAnsi="Arial" w:cs="Arial"/>
                  <w:sz w:val="24"/>
                  <w:szCs w:val="24"/>
                </w:rPr>
                <w:delText>Да мога да създавам ноти като свиря</w:delText>
              </w:r>
            </w:del>
          </w:p>
        </w:tc>
        <w:tc>
          <w:tcPr>
            <w:tcW w:w="2338" w:type="dxa"/>
          </w:tcPr>
          <w:p w14:paraId="0A50C489" w14:textId="08B97127" w:rsidR="00971B32" w:rsidDel="00246F85" w:rsidRDefault="00032C89" w:rsidP="002E5E05">
            <w:pPr>
              <w:jc w:val="both"/>
              <w:rPr>
                <w:del w:id="625" w:author="Valentin Aleksandrov" w:date="2020-09-09T09:30:00Z"/>
                <w:rFonts w:ascii="Arial" w:hAnsi="Arial" w:cs="Arial"/>
                <w:sz w:val="24"/>
                <w:szCs w:val="24"/>
              </w:rPr>
            </w:pPr>
            <w:del w:id="626" w:author="Valentin Aleksandrov" w:date="2020-09-09T09:30:00Z">
              <w:r w:rsidDel="00246F85">
                <w:rPr>
                  <w:rFonts w:ascii="Arial" w:hAnsi="Arial" w:cs="Arial"/>
                  <w:sz w:val="24"/>
                  <w:szCs w:val="24"/>
                </w:rPr>
                <w:delText>За да се науча кои тонове на кои ноти отговарят.</w:delText>
              </w:r>
            </w:del>
          </w:p>
        </w:tc>
      </w:tr>
      <w:tr w:rsidR="00971B32" w:rsidDel="00246F85" w14:paraId="41080CD3" w14:textId="169DFFC3" w:rsidTr="00971B32">
        <w:trPr>
          <w:del w:id="627" w:author="Valentin Aleksandrov" w:date="2020-09-09T09:30:00Z"/>
        </w:trPr>
        <w:tc>
          <w:tcPr>
            <w:tcW w:w="2337" w:type="dxa"/>
          </w:tcPr>
          <w:p w14:paraId="5E55AF89" w14:textId="4A5C47A7" w:rsidR="00971B32" w:rsidDel="00246F85" w:rsidRDefault="00032C89" w:rsidP="002E5E05">
            <w:pPr>
              <w:jc w:val="both"/>
              <w:rPr>
                <w:del w:id="628" w:author="Valentin Aleksandrov" w:date="2020-09-09T09:30:00Z"/>
                <w:rFonts w:ascii="Arial" w:hAnsi="Arial" w:cs="Arial"/>
                <w:sz w:val="24"/>
                <w:szCs w:val="24"/>
              </w:rPr>
            </w:pPr>
            <w:del w:id="629" w:author="Valentin Aleksandrov" w:date="2020-09-09T09:30:00Z">
              <w:r w:rsidDel="00246F85">
                <w:rPr>
                  <w:rFonts w:ascii="Arial" w:hAnsi="Arial" w:cs="Arial"/>
                  <w:sz w:val="24"/>
                  <w:szCs w:val="24"/>
                </w:rPr>
                <w:delText>4</w:delText>
              </w:r>
            </w:del>
          </w:p>
        </w:tc>
        <w:tc>
          <w:tcPr>
            <w:tcW w:w="2337" w:type="dxa"/>
          </w:tcPr>
          <w:p w14:paraId="183C0432" w14:textId="14070022" w:rsidR="00971B32" w:rsidDel="00246F85" w:rsidRDefault="00032C89" w:rsidP="002E5E05">
            <w:pPr>
              <w:jc w:val="both"/>
              <w:rPr>
                <w:del w:id="630" w:author="Valentin Aleksandrov" w:date="2020-09-09T09:30:00Z"/>
                <w:rFonts w:ascii="Arial" w:hAnsi="Arial" w:cs="Arial"/>
                <w:sz w:val="24"/>
                <w:szCs w:val="24"/>
              </w:rPr>
            </w:pPr>
            <w:del w:id="631" w:author="Valentin Aleksandrov" w:date="2020-09-09T09:30:00Z">
              <w:r w:rsidDel="00246F85">
                <w:rPr>
                  <w:rFonts w:ascii="Arial" w:hAnsi="Arial" w:cs="Arial"/>
                  <w:sz w:val="24"/>
                  <w:szCs w:val="24"/>
                </w:rPr>
                <w:delText xml:space="preserve">Потребител </w:delText>
              </w:r>
            </w:del>
          </w:p>
        </w:tc>
        <w:tc>
          <w:tcPr>
            <w:tcW w:w="2338" w:type="dxa"/>
          </w:tcPr>
          <w:p w14:paraId="5179BB71" w14:textId="7A7DA796" w:rsidR="00971B32" w:rsidDel="00246F85" w:rsidRDefault="00032C89" w:rsidP="002E5E05">
            <w:pPr>
              <w:jc w:val="both"/>
              <w:rPr>
                <w:del w:id="632" w:author="Valentin Aleksandrov" w:date="2020-09-09T09:30:00Z"/>
                <w:rFonts w:ascii="Arial" w:hAnsi="Arial" w:cs="Arial"/>
                <w:sz w:val="24"/>
                <w:szCs w:val="24"/>
              </w:rPr>
            </w:pPr>
            <w:del w:id="633" w:author="Valentin Aleksandrov" w:date="2020-09-09T09:30:00Z">
              <w:r w:rsidDel="00246F85">
                <w:rPr>
                  <w:rFonts w:ascii="Arial" w:hAnsi="Arial" w:cs="Arial"/>
                  <w:sz w:val="24"/>
                  <w:szCs w:val="24"/>
                </w:rPr>
                <w:delText>Да има опцията за сваляне на генерираните ноти</w:delText>
              </w:r>
            </w:del>
          </w:p>
        </w:tc>
        <w:tc>
          <w:tcPr>
            <w:tcW w:w="2338" w:type="dxa"/>
          </w:tcPr>
          <w:p w14:paraId="4618D09E" w14:textId="46B7DCCA" w:rsidR="00971B32" w:rsidDel="00246F85" w:rsidRDefault="00032C89" w:rsidP="002E5E05">
            <w:pPr>
              <w:jc w:val="both"/>
              <w:rPr>
                <w:del w:id="634" w:author="Valentin Aleksandrov" w:date="2020-09-09T09:30:00Z"/>
                <w:rFonts w:ascii="Arial" w:hAnsi="Arial" w:cs="Arial"/>
                <w:sz w:val="24"/>
                <w:szCs w:val="24"/>
              </w:rPr>
            </w:pPr>
            <w:del w:id="635" w:author="Valentin Aleksandrov" w:date="2020-09-09T09:30:00Z">
              <w:r w:rsidDel="00246F85">
                <w:rPr>
                  <w:rFonts w:ascii="Arial" w:hAnsi="Arial" w:cs="Arial"/>
                  <w:sz w:val="24"/>
                  <w:szCs w:val="24"/>
                </w:rPr>
                <w:delText>За да мога да си ги запаметя и да ги споделям със своите приятели.</w:delText>
              </w:r>
            </w:del>
          </w:p>
        </w:tc>
      </w:tr>
      <w:tr w:rsidR="00971B32" w:rsidDel="00246F85" w14:paraId="5866C443" w14:textId="118B382B" w:rsidTr="00971B32">
        <w:trPr>
          <w:del w:id="636" w:author="Valentin Aleksandrov" w:date="2020-09-09T09:30:00Z"/>
        </w:trPr>
        <w:tc>
          <w:tcPr>
            <w:tcW w:w="2337" w:type="dxa"/>
          </w:tcPr>
          <w:p w14:paraId="6CE0C2CE" w14:textId="5AA6285B" w:rsidR="00971B32" w:rsidDel="00246F85" w:rsidRDefault="00032C89" w:rsidP="002E5E05">
            <w:pPr>
              <w:jc w:val="both"/>
              <w:rPr>
                <w:del w:id="637" w:author="Valentin Aleksandrov" w:date="2020-09-09T09:30:00Z"/>
                <w:rFonts w:ascii="Arial" w:hAnsi="Arial" w:cs="Arial"/>
                <w:sz w:val="24"/>
                <w:szCs w:val="24"/>
              </w:rPr>
            </w:pPr>
            <w:del w:id="638" w:author="Valentin Aleksandrov" w:date="2020-09-09T09:30:00Z">
              <w:r w:rsidDel="00246F85">
                <w:rPr>
                  <w:rFonts w:ascii="Arial" w:hAnsi="Arial" w:cs="Arial"/>
                  <w:sz w:val="24"/>
                  <w:szCs w:val="24"/>
                </w:rPr>
                <w:delText>5</w:delText>
              </w:r>
            </w:del>
          </w:p>
        </w:tc>
        <w:tc>
          <w:tcPr>
            <w:tcW w:w="2337" w:type="dxa"/>
          </w:tcPr>
          <w:p w14:paraId="059E55F8" w14:textId="135EAFC8" w:rsidR="00971B32" w:rsidDel="00246F85" w:rsidRDefault="00032C89" w:rsidP="002E5E05">
            <w:pPr>
              <w:jc w:val="both"/>
              <w:rPr>
                <w:del w:id="639" w:author="Valentin Aleksandrov" w:date="2020-09-09T09:30:00Z"/>
                <w:rFonts w:ascii="Arial" w:hAnsi="Arial" w:cs="Arial"/>
                <w:sz w:val="24"/>
                <w:szCs w:val="24"/>
              </w:rPr>
            </w:pPr>
            <w:del w:id="640" w:author="Valentin Aleksandrov" w:date="2020-09-09T09:30:00Z">
              <w:r w:rsidDel="00246F85">
                <w:rPr>
                  <w:rFonts w:ascii="Arial" w:hAnsi="Arial" w:cs="Arial"/>
                  <w:sz w:val="24"/>
                  <w:szCs w:val="24"/>
                </w:rPr>
                <w:delText>потребител</w:delText>
              </w:r>
            </w:del>
          </w:p>
        </w:tc>
        <w:tc>
          <w:tcPr>
            <w:tcW w:w="2338" w:type="dxa"/>
          </w:tcPr>
          <w:p w14:paraId="2654CBC2" w14:textId="7B96992D" w:rsidR="00971B32" w:rsidDel="00246F85" w:rsidRDefault="00032C89" w:rsidP="002E5E05">
            <w:pPr>
              <w:jc w:val="both"/>
              <w:rPr>
                <w:del w:id="641" w:author="Valentin Aleksandrov" w:date="2020-09-09T09:30:00Z"/>
                <w:rFonts w:ascii="Arial" w:hAnsi="Arial" w:cs="Arial"/>
                <w:sz w:val="24"/>
                <w:szCs w:val="24"/>
              </w:rPr>
            </w:pPr>
            <w:del w:id="642" w:author="Valentin Aleksandrov" w:date="2020-09-09T09:30:00Z">
              <w:r w:rsidDel="00246F85">
                <w:rPr>
                  <w:rFonts w:ascii="Arial" w:hAnsi="Arial" w:cs="Arial"/>
                  <w:sz w:val="24"/>
                  <w:szCs w:val="24"/>
                </w:rPr>
                <w:delText>Получава наличните песни</w:delText>
              </w:r>
            </w:del>
          </w:p>
        </w:tc>
        <w:tc>
          <w:tcPr>
            <w:tcW w:w="2338" w:type="dxa"/>
          </w:tcPr>
          <w:p w14:paraId="1E19A1F4" w14:textId="38CC52A4" w:rsidR="00971B32" w:rsidRPr="004D350F" w:rsidDel="00246F85" w:rsidRDefault="00032C89" w:rsidP="002E5E05">
            <w:pPr>
              <w:jc w:val="both"/>
              <w:rPr>
                <w:del w:id="643" w:author="Valentin Aleksandrov" w:date="2020-09-09T09:30:00Z"/>
                <w:rFonts w:ascii="Arial" w:hAnsi="Arial" w:cs="Arial"/>
                <w:sz w:val="24"/>
                <w:szCs w:val="24"/>
                <w:lang w:val="ru-RU"/>
              </w:rPr>
            </w:pPr>
            <w:del w:id="644" w:author="Valentin Aleksandrov" w:date="2020-09-09T09:30:00Z">
              <w:r w:rsidDel="00246F85">
                <w:rPr>
                  <w:rFonts w:ascii="Arial" w:hAnsi="Arial" w:cs="Arial"/>
                  <w:sz w:val="24"/>
                  <w:szCs w:val="24"/>
                </w:rPr>
                <w:delText>За да мога да избирам коя искам да науча.</w:delText>
              </w:r>
            </w:del>
          </w:p>
        </w:tc>
      </w:tr>
    </w:tbl>
    <w:p w14:paraId="6EAC3369" w14:textId="439A4421" w:rsidR="00971B32" w:rsidDel="00BA5620" w:rsidRDefault="00971B32" w:rsidP="002E5E05">
      <w:pPr>
        <w:spacing w:after="0" w:line="240" w:lineRule="auto"/>
        <w:jc w:val="both"/>
        <w:rPr>
          <w:del w:id="645" w:author="user" w:date="2020-09-08T17:51:00Z"/>
          <w:rFonts w:ascii="Arial" w:hAnsi="Arial" w:cs="Arial"/>
          <w:sz w:val="24"/>
          <w:szCs w:val="24"/>
        </w:rPr>
      </w:pPr>
    </w:p>
    <w:p w14:paraId="65969060" w14:textId="4CB8B8AD" w:rsidR="000C6D30" w:rsidRPr="00C16C54" w:rsidDel="00BA5620" w:rsidRDefault="00C16C54" w:rsidP="002E5E05">
      <w:pPr>
        <w:spacing w:after="0" w:line="240" w:lineRule="auto"/>
        <w:jc w:val="both"/>
        <w:rPr>
          <w:del w:id="646" w:author="user" w:date="2020-09-08T17:51:00Z"/>
          <w:rFonts w:ascii="Arial" w:hAnsi="Arial" w:cs="Arial"/>
          <w:sz w:val="24"/>
          <w:szCs w:val="24"/>
        </w:rPr>
      </w:pPr>
      <w:del w:id="647" w:author="user" w:date="2020-09-08T17:51:00Z">
        <w:r w:rsidDel="00BA5620">
          <w:rPr>
            <w:rFonts w:ascii="Arial" w:hAnsi="Arial" w:cs="Arial"/>
            <w:sz w:val="24"/>
            <w:szCs w:val="24"/>
          </w:rPr>
          <w:delText xml:space="preserve">Фигура </w:delText>
        </w:r>
        <w:r w:rsidRPr="00C16C54" w:rsidDel="00BA5620">
          <w:rPr>
            <w:rFonts w:ascii="Arial" w:hAnsi="Arial" w:cs="Arial"/>
            <w:sz w:val="24"/>
            <w:szCs w:val="24"/>
            <w:highlight w:val="green"/>
          </w:rPr>
          <w:delText>М</w:delText>
        </w:r>
        <w:r w:rsidDel="00BA5620">
          <w:rPr>
            <w:rFonts w:ascii="Arial" w:hAnsi="Arial" w:cs="Arial"/>
            <w:sz w:val="24"/>
            <w:szCs w:val="24"/>
          </w:rPr>
          <w:delText>. Таблица с потребителските истории.</w:delText>
        </w:r>
      </w:del>
    </w:p>
    <w:p w14:paraId="0B46E2D1" w14:textId="6591A0C8" w:rsidR="00A641F9" w:rsidDel="00BA5620" w:rsidRDefault="00A641F9" w:rsidP="002E5E05">
      <w:pPr>
        <w:spacing w:after="0" w:line="240" w:lineRule="auto"/>
        <w:jc w:val="both"/>
        <w:rPr>
          <w:del w:id="648" w:author="user" w:date="2020-09-08T17:51:00Z"/>
          <w:rFonts w:ascii="Arial" w:hAnsi="Arial" w:cs="Arial"/>
          <w:sz w:val="24"/>
          <w:szCs w:val="24"/>
        </w:rPr>
      </w:pPr>
    </w:p>
    <w:p w14:paraId="100EBC1D" w14:textId="77777777" w:rsidR="00F96728" w:rsidRDefault="00F96728" w:rsidP="00482EB9">
      <w:pPr>
        <w:spacing w:after="0" w:line="240" w:lineRule="auto"/>
        <w:jc w:val="center"/>
        <w:rPr>
          <w:rFonts w:ascii="Arial" w:hAnsi="Arial" w:cs="Arial"/>
          <w:b/>
          <w:bCs/>
          <w:sz w:val="40"/>
          <w:szCs w:val="40"/>
        </w:rPr>
      </w:pPr>
    </w:p>
    <w:p w14:paraId="385B9D27" w14:textId="77777777" w:rsidR="00F96728" w:rsidRDefault="00F96728" w:rsidP="00482EB9">
      <w:pPr>
        <w:spacing w:after="0" w:line="240" w:lineRule="auto"/>
        <w:jc w:val="center"/>
        <w:rPr>
          <w:rFonts w:ascii="Arial" w:hAnsi="Arial" w:cs="Arial"/>
          <w:b/>
          <w:bCs/>
          <w:sz w:val="40"/>
          <w:szCs w:val="40"/>
        </w:rPr>
      </w:pPr>
    </w:p>
    <w:p w14:paraId="39245B0D" w14:textId="77777777" w:rsidR="00F96728" w:rsidRDefault="00F96728" w:rsidP="00482EB9">
      <w:pPr>
        <w:spacing w:after="0" w:line="240" w:lineRule="auto"/>
        <w:jc w:val="center"/>
        <w:rPr>
          <w:rFonts w:ascii="Arial" w:hAnsi="Arial" w:cs="Arial"/>
          <w:b/>
          <w:bCs/>
          <w:sz w:val="40"/>
          <w:szCs w:val="40"/>
        </w:rPr>
      </w:pPr>
    </w:p>
    <w:p w14:paraId="3AFDDB10" w14:textId="77777777" w:rsidR="00F96728" w:rsidRDefault="00F96728" w:rsidP="00482EB9">
      <w:pPr>
        <w:spacing w:after="0" w:line="240" w:lineRule="auto"/>
        <w:jc w:val="center"/>
        <w:rPr>
          <w:rFonts w:ascii="Arial" w:hAnsi="Arial" w:cs="Arial"/>
          <w:b/>
          <w:bCs/>
          <w:sz w:val="40"/>
          <w:szCs w:val="40"/>
        </w:rPr>
      </w:pPr>
    </w:p>
    <w:p w14:paraId="54404BE2" w14:textId="1B54D94B" w:rsidR="00F96728" w:rsidRDefault="00F96728" w:rsidP="00482EB9">
      <w:pPr>
        <w:spacing w:after="0" w:line="240" w:lineRule="auto"/>
        <w:jc w:val="center"/>
        <w:rPr>
          <w:ins w:id="649" w:author="Valentin Aleksandrov" w:date="2020-09-09T09:35:00Z"/>
          <w:rFonts w:ascii="Arial" w:hAnsi="Arial" w:cs="Arial"/>
          <w:b/>
          <w:bCs/>
          <w:sz w:val="40"/>
          <w:szCs w:val="40"/>
        </w:rPr>
      </w:pPr>
    </w:p>
    <w:p w14:paraId="2120DB01" w14:textId="047E7727" w:rsidR="009134E3" w:rsidRDefault="009134E3" w:rsidP="00482EB9">
      <w:pPr>
        <w:spacing w:after="0" w:line="240" w:lineRule="auto"/>
        <w:jc w:val="center"/>
        <w:rPr>
          <w:ins w:id="650" w:author="Valentin Aleksandrov" w:date="2020-09-09T09:35:00Z"/>
          <w:rFonts w:ascii="Arial" w:hAnsi="Arial" w:cs="Arial"/>
          <w:b/>
          <w:bCs/>
          <w:sz w:val="40"/>
          <w:szCs w:val="40"/>
        </w:rPr>
      </w:pPr>
    </w:p>
    <w:p w14:paraId="02ADD915" w14:textId="626D99CC" w:rsidR="009134E3" w:rsidRDefault="009134E3" w:rsidP="00482EB9">
      <w:pPr>
        <w:spacing w:after="0" w:line="240" w:lineRule="auto"/>
        <w:jc w:val="center"/>
        <w:rPr>
          <w:ins w:id="651" w:author="Valentin Aleksandrov" w:date="2020-09-09T09:35:00Z"/>
          <w:rFonts w:ascii="Arial" w:hAnsi="Arial" w:cs="Arial"/>
          <w:b/>
          <w:bCs/>
          <w:sz w:val="40"/>
          <w:szCs w:val="40"/>
        </w:rPr>
      </w:pPr>
    </w:p>
    <w:p w14:paraId="21B21688" w14:textId="48172DB5" w:rsidR="009134E3" w:rsidRDefault="009134E3" w:rsidP="00482EB9">
      <w:pPr>
        <w:spacing w:after="0" w:line="240" w:lineRule="auto"/>
        <w:jc w:val="center"/>
        <w:rPr>
          <w:ins w:id="652" w:author="Valentin Aleksandrov" w:date="2020-09-09T09:35:00Z"/>
          <w:rFonts w:ascii="Arial" w:hAnsi="Arial" w:cs="Arial"/>
          <w:b/>
          <w:bCs/>
          <w:sz w:val="40"/>
          <w:szCs w:val="40"/>
        </w:rPr>
      </w:pPr>
    </w:p>
    <w:p w14:paraId="3C414B7A" w14:textId="2FF94F2E" w:rsidR="009134E3" w:rsidRDefault="009134E3" w:rsidP="00482EB9">
      <w:pPr>
        <w:spacing w:after="0" w:line="240" w:lineRule="auto"/>
        <w:jc w:val="center"/>
        <w:rPr>
          <w:ins w:id="653" w:author="Valentin Aleksandrov" w:date="2020-09-09T09:35:00Z"/>
          <w:rFonts w:ascii="Arial" w:hAnsi="Arial" w:cs="Arial"/>
          <w:b/>
          <w:bCs/>
          <w:sz w:val="40"/>
          <w:szCs w:val="40"/>
        </w:rPr>
      </w:pPr>
    </w:p>
    <w:p w14:paraId="0A5F529C" w14:textId="05F0D54F" w:rsidR="009134E3" w:rsidRDefault="009134E3" w:rsidP="00482EB9">
      <w:pPr>
        <w:spacing w:after="0" w:line="240" w:lineRule="auto"/>
        <w:jc w:val="center"/>
        <w:rPr>
          <w:ins w:id="654" w:author="Valentin Aleksandrov" w:date="2020-09-09T09:35:00Z"/>
          <w:rFonts w:ascii="Arial" w:hAnsi="Arial" w:cs="Arial"/>
          <w:b/>
          <w:bCs/>
          <w:sz w:val="40"/>
          <w:szCs w:val="40"/>
        </w:rPr>
      </w:pPr>
    </w:p>
    <w:p w14:paraId="0333F8BE" w14:textId="7BDA379C" w:rsidR="009134E3" w:rsidRDefault="009134E3" w:rsidP="00482EB9">
      <w:pPr>
        <w:spacing w:after="0" w:line="240" w:lineRule="auto"/>
        <w:jc w:val="center"/>
        <w:rPr>
          <w:ins w:id="655" w:author="Valentin Aleksandrov" w:date="2020-09-09T09:35:00Z"/>
          <w:rFonts w:ascii="Arial" w:hAnsi="Arial" w:cs="Arial"/>
          <w:b/>
          <w:bCs/>
          <w:sz w:val="40"/>
          <w:szCs w:val="40"/>
        </w:rPr>
      </w:pPr>
    </w:p>
    <w:p w14:paraId="7D944A6A" w14:textId="3CF7C742" w:rsidR="009134E3" w:rsidRDefault="009134E3" w:rsidP="00482EB9">
      <w:pPr>
        <w:spacing w:after="0" w:line="240" w:lineRule="auto"/>
        <w:jc w:val="center"/>
        <w:rPr>
          <w:ins w:id="656" w:author="Valentin Aleksandrov" w:date="2020-09-09T09:35:00Z"/>
          <w:rFonts w:ascii="Arial" w:hAnsi="Arial" w:cs="Arial"/>
          <w:b/>
          <w:bCs/>
          <w:sz w:val="40"/>
          <w:szCs w:val="40"/>
        </w:rPr>
      </w:pPr>
    </w:p>
    <w:p w14:paraId="08A40778" w14:textId="17BF4DEE" w:rsidR="009134E3" w:rsidRDefault="009134E3" w:rsidP="00482EB9">
      <w:pPr>
        <w:spacing w:after="0" w:line="240" w:lineRule="auto"/>
        <w:jc w:val="center"/>
        <w:rPr>
          <w:ins w:id="657" w:author="Valentin Aleksandrov" w:date="2020-09-09T09:35:00Z"/>
          <w:rFonts w:ascii="Arial" w:hAnsi="Arial" w:cs="Arial"/>
          <w:b/>
          <w:bCs/>
          <w:sz w:val="40"/>
          <w:szCs w:val="40"/>
        </w:rPr>
      </w:pPr>
    </w:p>
    <w:p w14:paraId="211D53F1" w14:textId="7D2A0C07" w:rsidR="009134E3" w:rsidRDefault="009134E3" w:rsidP="00482EB9">
      <w:pPr>
        <w:spacing w:after="0" w:line="240" w:lineRule="auto"/>
        <w:jc w:val="center"/>
        <w:rPr>
          <w:ins w:id="658" w:author="Valentin Aleksandrov" w:date="2020-09-09T09:35:00Z"/>
          <w:rFonts w:ascii="Arial" w:hAnsi="Arial" w:cs="Arial"/>
          <w:b/>
          <w:bCs/>
          <w:sz w:val="40"/>
          <w:szCs w:val="40"/>
        </w:rPr>
      </w:pPr>
    </w:p>
    <w:p w14:paraId="511C73AF" w14:textId="4B8EE640" w:rsidR="009134E3" w:rsidRDefault="009134E3" w:rsidP="00482EB9">
      <w:pPr>
        <w:spacing w:after="0" w:line="240" w:lineRule="auto"/>
        <w:jc w:val="center"/>
        <w:rPr>
          <w:ins w:id="659" w:author="Valentin Aleksandrov" w:date="2020-09-09T09:35:00Z"/>
          <w:rFonts w:ascii="Arial" w:hAnsi="Arial" w:cs="Arial"/>
          <w:b/>
          <w:bCs/>
          <w:sz w:val="40"/>
          <w:szCs w:val="40"/>
        </w:rPr>
      </w:pPr>
    </w:p>
    <w:p w14:paraId="442411BF" w14:textId="36C9A6D3" w:rsidR="009134E3" w:rsidRDefault="009134E3" w:rsidP="00482EB9">
      <w:pPr>
        <w:spacing w:after="0" w:line="240" w:lineRule="auto"/>
        <w:jc w:val="center"/>
        <w:rPr>
          <w:ins w:id="660" w:author="Valentin Aleksandrov" w:date="2020-09-09T09:35:00Z"/>
          <w:rFonts w:ascii="Arial" w:hAnsi="Arial" w:cs="Arial"/>
          <w:b/>
          <w:bCs/>
          <w:sz w:val="40"/>
          <w:szCs w:val="40"/>
        </w:rPr>
      </w:pPr>
    </w:p>
    <w:p w14:paraId="7111CFB4" w14:textId="77777777" w:rsidR="009134E3" w:rsidRDefault="009134E3" w:rsidP="00482EB9">
      <w:pPr>
        <w:spacing w:after="0" w:line="240" w:lineRule="auto"/>
        <w:jc w:val="center"/>
        <w:rPr>
          <w:rFonts w:ascii="Arial" w:hAnsi="Arial" w:cs="Arial"/>
          <w:b/>
          <w:bCs/>
          <w:sz w:val="40"/>
          <w:szCs w:val="40"/>
        </w:rPr>
      </w:pPr>
    </w:p>
    <w:p w14:paraId="7CDFB0B6" w14:textId="14F50028" w:rsidR="00F96728" w:rsidDel="00BA5620" w:rsidRDefault="00F96728" w:rsidP="00482EB9">
      <w:pPr>
        <w:spacing w:after="0" w:line="240" w:lineRule="auto"/>
        <w:jc w:val="center"/>
        <w:rPr>
          <w:del w:id="661" w:author="user" w:date="2020-09-08T17:55:00Z"/>
          <w:rFonts w:ascii="Arial" w:hAnsi="Arial" w:cs="Arial"/>
          <w:b/>
          <w:bCs/>
          <w:sz w:val="40"/>
          <w:szCs w:val="40"/>
        </w:rPr>
      </w:pPr>
    </w:p>
    <w:p w14:paraId="730BE0FB" w14:textId="1613AC64" w:rsidR="00F96728" w:rsidDel="00BA5620" w:rsidRDefault="00F96728" w:rsidP="00482EB9">
      <w:pPr>
        <w:spacing w:after="0" w:line="240" w:lineRule="auto"/>
        <w:jc w:val="center"/>
        <w:rPr>
          <w:del w:id="662" w:author="user" w:date="2020-09-08T17:55:00Z"/>
          <w:rFonts w:ascii="Arial" w:hAnsi="Arial" w:cs="Arial"/>
          <w:b/>
          <w:bCs/>
          <w:sz w:val="40"/>
          <w:szCs w:val="40"/>
        </w:rPr>
      </w:pPr>
    </w:p>
    <w:p w14:paraId="357A5393" w14:textId="0BC9321A" w:rsidR="00F96728" w:rsidDel="00BA5620" w:rsidRDefault="00F96728" w:rsidP="00482EB9">
      <w:pPr>
        <w:spacing w:after="0" w:line="240" w:lineRule="auto"/>
        <w:jc w:val="center"/>
        <w:rPr>
          <w:del w:id="663" w:author="user" w:date="2020-09-08T17:55:00Z"/>
          <w:rFonts w:ascii="Arial" w:hAnsi="Arial" w:cs="Arial"/>
          <w:b/>
          <w:bCs/>
          <w:sz w:val="40"/>
          <w:szCs w:val="40"/>
        </w:rPr>
      </w:pPr>
    </w:p>
    <w:p w14:paraId="5EE713C5" w14:textId="4093C4A5" w:rsidR="00F96728" w:rsidDel="00BA5620" w:rsidRDefault="00F96728" w:rsidP="00482EB9">
      <w:pPr>
        <w:spacing w:after="0" w:line="240" w:lineRule="auto"/>
        <w:jc w:val="center"/>
        <w:rPr>
          <w:del w:id="664" w:author="user" w:date="2020-09-08T17:55:00Z"/>
          <w:rFonts w:ascii="Arial" w:hAnsi="Arial" w:cs="Arial"/>
          <w:b/>
          <w:bCs/>
          <w:sz w:val="40"/>
          <w:szCs w:val="40"/>
        </w:rPr>
      </w:pPr>
    </w:p>
    <w:p w14:paraId="0F0C9E91" w14:textId="7FEBC66E" w:rsidR="00F96728" w:rsidDel="00BA5620" w:rsidRDefault="00F96728" w:rsidP="00482EB9">
      <w:pPr>
        <w:spacing w:after="0" w:line="240" w:lineRule="auto"/>
        <w:jc w:val="center"/>
        <w:rPr>
          <w:del w:id="665" w:author="user" w:date="2020-09-08T17:55:00Z"/>
          <w:rFonts w:ascii="Arial" w:hAnsi="Arial" w:cs="Arial"/>
          <w:b/>
          <w:bCs/>
          <w:sz w:val="40"/>
          <w:szCs w:val="40"/>
        </w:rPr>
      </w:pPr>
    </w:p>
    <w:p w14:paraId="16514F86" w14:textId="132857A9" w:rsidR="00F96728" w:rsidDel="00BA5620" w:rsidRDefault="00F96728" w:rsidP="00482EB9">
      <w:pPr>
        <w:spacing w:after="0" w:line="240" w:lineRule="auto"/>
        <w:jc w:val="center"/>
        <w:rPr>
          <w:del w:id="666" w:author="user" w:date="2020-09-08T17:55:00Z"/>
          <w:rFonts w:ascii="Arial" w:hAnsi="Arial" w:cs="Arial"/>
          <w:b/>
          <w:bCs/>
          <w:sz w:val="40"/>
          <w:szCs w:val="40"/>
        </w:rPr>
      </w:pPr>
    </w:p>
    <w:p w14:paraId="540EA598" w14:textId="0DB79EE0" w:rsidR="00F96728" w:rsidDel="00BA5620" w:rsidRDefault="00F96728" w:rsidP="00482EB9">
      <w:pPr>
        <w:spacing w:after="0" w:line="240" w:lineRule="auto"/>
        <w:jc w:val="center"/>
        <w:rPr>
          <w:del w:id="667" w:author="user" w:date="2020-09-08T17:55:00Z"/>
          <w:rFonts w:ascii="Arial" w:hAnsi="Arial" w:cs="Arial"/>
          <w:b/>
          <w:bCs/>
          <w:sz w:val="40"/>
          <w:szCs w:val="40"/>
        </w:rPr>
      </w:pPr>
    </w:p>
    <w:p w14:paraId="2F58EB88" w14:textId="5856BEDB" w:rsidR="00F96728" w:rsidDel="00BA5620" w:rsidRDefault="00F96728" w:rsidP="00482EB9">
      <w:pPr>
        <w:spacing w:after="0" w:line="240" w:lineRule="auto"/>
        <w:jc w:val="center"/>
        <w:rPr>
          <w:del w:id="668" w:author="user" w:date="2020-09-08T17:55:00Z"/>
          <w:rFonts w:ascii="Arial" w:hAnsi="Arial" w:cs="Arial"/>
          <w:b/>
          <w:bCs/>
          <w:sz w:val="40"/>
          <w:szCs w:val="40"/>
        </w:rPr>
      </w:pPr>
    </w:p>
    <w:p w14:paraId="091B1884" w14:textId="12E4BC57" w:rsidR="00F96728" w:rsidDel="00BA5620" w:rsidRDefault="00F96728" w:rsidP="00482EB9">
      <w:pPr>
        <w:spacing w:after="0" w:line="240" w:lineRule="auto"/>
        <w:jc w:val="center"/>
        <w:rPr>
          <w:del w:id="669" w:author="user" w:date="2020-09-08T17:55:00Z"/>
          <w:rFonts w:ascii="Arial" w:hAnsi="Arial" w:cs="Arial"/>
          <w:b/>
          <w:bCs/>
          <w:sz w:val="40"/>
          <w:szCs w:val="40"/>
        </w:rPr>
      </w:pPr>
    </w:p>
    <w:p w14:paraId="564F69F6" w14:textId="6C1A14D8" w:rsidR="00F96728" w:rsidDel="00BA5620" w:rsidRDefault="00F96728" w:rsidP="00482EB9">
      <w:pPr>
        <w:spacing w:after="0" w:line="240" w:lineRule="auto"/>
        <w:jc w:val="center"/>
        <w:rPr>
          <w:del w:id="670" w:author="user" w:date="2020-09-08T17:55:00Z"/>
          <w:rFonts w:ascii="Arial" w:hAnsi="Arial" w:cs="Arial"/>
          <w:b/>
          <w:bCs/>
          <w:sz w:val="40"/>
          <w:szCs w:val="40"/>
        </w:rPr>
      </w:pPr>
    </w:p>
    <w:p w14:paraId="1C404B7E" w14:textId="3F9E87FF" w:rsidR="00F96728" w:rsidDel="00BA5620" w:rsidRDefault="00F96728" w:rsidP="00482EB9">
      <w:pPr>
        <w:spacing w:after="0" w:line="240" w:lineRule="auto"/>
        <w:jc w:val="center"/>
        <w:rPr>
          <w:del w:id="671" w:author="user" w:date="2020-09-08T17:55:00Z"/>
          <w:rFonts w:ascii="Arial" w:hAnsi="Arial" w:cs="Arial"/>
          <w:b/>
          <w:bCs/>
          <w:sz w:val="40"/>
          <w:szCs w:val="40"/>
        </w:rPr>
      </w:pPr>
    </w:p>
    <w:p w14:paraId="521EF501" w14:textId="3FA0F0BD" w:rsidR="00482EB9" w:rsidRPr="007B3F14" w:rsidRDefault="00482EB9" w:rsidP="00482EB9">
      <w:pPr>
        <w:spacing w:after="0" w:line="240" w:lineRule="auto"/>
        <w:jc w:val="center"/>
        <w:rPr>
          <w:rFonts w:ascii="Arial" w:hAnsi="Arial" w:cs="Arial"/>
          <w:b/>
          <w:bCs/>
          <w:sz w:val="40"/>
          <w:szCs w:val="40"/>
        </w:rPr>
      </w:pPr>
      <w:r>
        <w:rPr>
          <w:rFonts w:ascii="Arial" w:hAnsi="Arial" w:cs="Arial"/>
          <w:b/>
          <w:bCs/>
          <w:sz w:val="40"/>
          <w:szCs w:val="40"/>
        </w:rPr>
        <w:t>Трета</w:t>
      </w:r>
      <w:r w:rsidRPr="007B3F14">
        <w:rPr>
          <w:rFonts w:ascii="Arial" w:hAnsi="Arial" w:cs="Arial"/>
          <w:b/>
          <w:bCs/>
          <w:sz w:val="40"/>
          <w:szCs w:val="40"/>
        </w:rPr>
        <w:t xml:space="preserve"> глава</w:t>
      </w:r>
    </w:p>
    <w:p w14:paraId="08AA0819" w14:textId="07A490A2" w:rsidR="00482EB9" w:rsidRPr="007B3F14" w:rsidRDefault="00482EB9" w:rsidP="00482EB9">
      <w:pPr>
        <w:spacing w:after="0" w:line="240" w:lineRule="auto"/>
        <w:jc w:val="center"/>
        <w:rPr>
          <w:rFonts w:ascii="Arial" w:hAnsi="Arial" w:cs="Arial"/>
          <w:b/>
          <w:bCs/>
          <w:sz w:val="40"/>
          <w:szCs w:val="40"/>
        </w:rPr>
      </w:pPr>
      <w:r>
        <w:rPr>
          <w:rFonts w:ascii="Arial" w:hAnsi="Arial" w:cs="Arial"/>
          <w:b/>
          <w:bCs/>
          <w:sz w:val="40"/>
          <w:szCs w:val="40"/>
        </w:rPr>
        <w:t>Описание на програмната реализация</w:t>
      </w:r>
    </w:p>
    <w:p w14:paraId="6F9F6CD4" w14:textId="55BE9DD9" w:rsidR="00482EB9" w:rsidRPr="004D350F" w:rsidRDefault="00482EB9" w:rsidP="002E5E05">
      <w:pPr>
        <w:spacing w:after="0" w:line="240" w:lineRule="auto"/>
        <w:jc w:val="both"/>
        <w:rPr>
          <w:rFonts w:ascii="Arial" w:hAnsi="Arial" w:cs="Arial"/>
          <w:sz w:val="24"/>
          <w:szCs w:val="24"/>
          <w:lang w:val="ru-RU"/>
        </w:rPr>
      </w:pPr>
    </w:p>
    <w:p w14:paraId="6683FF04" w14:textId="2BCBD15B" w:rsidR="005D5A23" w:rsidRPr="005D5A23" w:rsidRDefault="005D5A23" w:rsidP="005D5A23">
      <w:pPr>
        <w:spacing w:after="0" w:line="240" w:lineRule="auto"/>
        <w:rPr>
          <w:rFonts w:ascii="Arial" w:hAnsi="Arial" w:cs="Arial"/>
          <w:b/>
          <w:bCs/>
          <w:sz w:val="36"/>
          <w:szCs w:val="36"/>
        </w:rPr>
      </w:pPr>
      <w:r>
        <w:rPr>
          <w:rFonts w:ascii="Arial" w:hAnsi="Arial" w:cs="Arial"/>
          <w:b/>
          <w:bCs/>
          <w:sz w:val="36"/>
          <w:szCs w:val="36"/>
        </w:rPr>
        <w:t>Подход при програмната реализация на приложението</w:t>
      </w:r>
    </w:p>
    <w:p w14:paraId="0CBA6A12" w14:textId="642FE27B" w:rsidR="005D5A23" w:rsidRPr="004D350F" w:rsidRDefault="005D5A23" w:rsidP="005D5A23">
      <w:pPr>
        <w:spacing w:after="0" w:line="240" w:lineRule="auto"/>
        <w:rPr>
          <w:rFonts w:ascii="Arial" w:hAnsi="Arial" w:cs="Arial"/>
          <w:sz w:val="24"/>
          <w:szCs w:val="24"/>
          <w:lang w:val="ru-RU"/>
        </w:rPr>
      </w:pPr>
    </w:p>
    <w:p w14:paraId="1C1078EE" w14:textId="049BA4AC" w:rsidR="005D5A23" w:rsidRPr="004D350F" w:rsidRDefault="005D5A23">
      <w:pPr>
        <w:spacing w:after="0" w:line="286" w:lineRule="auto"/>
        <w:jc w:val="both"/>
        <w:rPr>
          <w:rFonts w:ascii="Arial" w:hAnsi="Arial" w:cs="Arial"/>
          <w:sz w:val="24"/>
          <w:szCs w:val="24"/>
          <w:lang w:val="ru-RU"/>
        </w:rPr>
        <w:pPrChange w:id="672" w:author="user" w:date="2020-09-08T17:57:00Z">
          <w:pPr>
            <w:spacing w:after="0" w:line="240" w:lineRule="auto"/>
          </w:pPr>
        </w:pPrChange>
      </w:pPr>
      <w:r w:rsidRPr="004D350F">
        <w:rPr>
          <w:rFonts w:ascii="Arial" w:hAnsi="Arial" w:cs="Arial"/>
          <w:sz w:val="24"/>
          <w:szCs w:val="24"/>
          <w:lang w:val="ru-RU"/>
        </w:rPr>
        <w:tab/>
      </w:r>
      <w:r w:rsidR="00E52A45">
        <w:rPr>
          <w:rFonts w:ascii="Arial" w:hAnsi="Arial" w:cs="Arial"/>
          <w:sz w:val="24"/>
          <w:szCs w:val="24"/>
        </w:rPr>
        <w:t xml:space="preserve">Клиентската страна на приложението е реализирана посредством езика за програмиране </w:t>
      </w:r>
      <w:r w:rsidR="00E52A45">
        <w:rPr>
          <w:rFonts w:ascii="Arial" w:hAnsi="Arial" w:cs="Arial"/>
          <w:sz w:val="24"/>
          <w:szCs w:val="24"/>
          <w:lang w:val="en-US"/>
        </w:rPr>
        <w:t>JavaScript</w:t>
      </w:r>
      <w:r w:rsidR="00E52A45" w:rsidRPr="004D350F">
        <w:rPr>
          <w:rFonts w:ascii="Arial" w:hAnsi="Arial" w:cs="Arial"/>
          <w:sz w:val="24"/>
          <w:szCs w:val="24"/>
          <w:lang w:val="ru-RU"/>
        </w:rPr>
        <w:t xml:space="preserve">, </w:t>
      </w:r>
      <w:r w:rsidR="00E52A45">
        <w:rPr>
          <w:rFonts w:ascii="Arial" w:hAnsi="Arial" w:cs="Arial"/>
          <w:sz w:val="24"/>
          <w:szCs w:val="24"/>
        </w:rPr>
        <w:t xml:space="preserve">както и </w:t>
      </w:r>
      <w:r w:rsidR="00E52A45">
        <w:rPr>
          <w:rFonts w:ascii="Arial" w:hAnsi="Arial" w:cs="Arial"/>
          <w:sz w:val="24"/>
          <w:szCs w:val="24"/>
          <w:lang w:val="en-US"/>
        </w:rPr>
        <w:t>HTML</w:t>
      </w:r>
      <w:r w:rsidR="00E52A45" w:rsidRPr="004D350F">
        <w:rPr>
          <w:rFonts w:ascii="Arial" w:hAnsi="Arial" w:cs="Arial"/>
          <w:sz w:val="24"/>
          <w:szCs w:val="24"/>
          <w:lang w:val="ru-RU"/>
        </w:rPr>
        <w:t xml:space="preserve"> </w:t>
      </w:r>
      <w:r w:rsidR="00E52A45">
        <w:rPr>
          <w:rFonts w:ascii="Arial" w:hAnsi="Arial" w:cs="Arial"/>
          <w:sz w:val="24"/>
          <w:szCs w:val="24"/>
        </w:rPr>
        <w:t xml:space="preserve">и </w:t>
      </w:r>
      <w:r w:rsidR="00E52A45">
        <w:rPr>
          <w:rFonts w:ascii="Arial" w:hAnsi="Arial" w:cs="Arial"/>
          <w:sz w:val="24"/>
          <w:szCs w:val="24"/>
          <w:lang w:val="en-US"/>
        </w:rPr>
        <w:t>CSS</w:t>
      </w:r>
      <w:r w:rsidR="00E52A45" w:rsidRPr="004D350F">
        <w:rPr>
          <w:rFonts w:ascii="Arial" w:hAnsi="Arial" w:cs="Arial"/>
          <w:sz w:val="24"/>
          <w:szCs w:val="24"/>
          <w:lang w:val="ru-RU"/>
        </w:rPr>
        <w:t xml:space="preserve"> </w:t>
      </w:r>
      <w:r w:rsidR="00E52A45">
        <w:rPr>
          <w:rFonts w:ascii="Arial" w:hAnsi="Arial" w:cs="Arial"/>
          <w:sz w:val="24"/>
          <w:szCs w:val="24"/>
        </w:rPr>
        <w:t xml:space="preserve">технологиите. Приложението си комуникира със сървър посредством </w:t>
      </w:r>
      <w:r w:rsidR="00E52A45">
        <w:rPr>
          <w:rFonts w:ascii="Arial" w:hAnsi="Arial" w:cs="Arial"/>
          <w:sz w:val="24"/>
          <w:szCs w:val="24"/>
          <w:lang w:val="en-US"/>
        </w:rPr>
        <w:t>REST</w:t>
      </w:r>
      <w:r w:rsidR="00E52A45" w:rsidRPr="004D350F">
        <w:rPr>
          <w:rFonts w:ascii="Arial" w:hAnsi="Arial" w:cs="Arial"/>
          <w:sz w:val="24"/>
          <w:szCs w:val="24"/>
          <w:lang w:val="ru-RU"/>
        </w:rPr>
        <w:t xml:space="preserve"> </w:t>
      </w:r>
      <w:r w:rsidR="00E52A45">
        <w:rPr>
          <w:rFonts w:ascii="Arial" w:hAnsi="Arial" w:cs="Arial"/>
          <w:sz w:val="24"/>
          <w:szCs w:val="24"/>
        </w:rPr>
        <w:t xml:space="preserve">услуги, които използват </w:t>
      </w:r>
      <w:r w:rsidR="00E52A45">
        <w:rPr>
          <w:rFonts w:ascii="Arial" w:hAnsi="Arial" w:cs="Arial"/>
          <w:sz w:val="24"/>
          <w:szCs w:val="24"/>
          <w:lang w:val="en-US"/>
        </w:rPr>
        <w:t>HTTP</w:t>
      </w:r>
      <w:r w:rsidR="00E52A45" w:rsidRPr="004D350F">
        <w:rPr>
          <w:rFonts w:ascii="Arial" w:hAnsi="Arial" w:cs="Arial"/>
          <w:sz w:val="24"/>
          <w:szCs w:val="24"/>
          <w:lang w:val="ru-RU"/>
        </w:rPr>
        <w:t xml:space="preserve"> </w:t>
      </w:r>
      <w:r w:rsidR="00E52A45">
        <w:rPr>
          <w:rFonts w:ascii="Arial" w:hAnsi="Arial" w:cs="Arial"/>
          <w:sz w:val="24"/>
          <w:szCs w:val="24"/>
        </w:rPr>
        <w:t xml:space="preserve">протокола. За генерирането на ноти, които да се визуализират на екрана на клиента, приложението използва библиотеката </w:t>
      </w:r>
      <w:proofErr w:type="spellStart"/>
      <w:r w:rsidR="00E52A45" w:rsidRPr="00E52A45">
        <w:rPr>
          <w:rFonts w:ascii="Arial" w:hAnsi="Arial" w:cs="Arial"/>
          <w:sz w:val="24"/>
          <w:szCs w:val="24"/>
        </w:rPr>
        <w:t>abc</w:t>
      </w:r>
      <w:proofErr w:type="spellEnd"/>
      <w:r w:rsidR="00E52A45" w:rsidRPr="004D350F">
        <w:rPr>
          <w:rFonts w:ascii="Arial" w:hAnsi="Arial" w:cs="Arial"/>
          <w:sz w:val="24"/>
          <w:szCs w:val="24"/>
          <w:lang w:val="ru-RU"/>
        </w:rPr>
        <w:t>.</w:t>
      </w:r>
      <w:proofErr w:type="spellStart"/>
      <w:r w:rsidR="00E52A45" w:rsidRPr="00E52A45">
        <w:rPr>
          <w:rFonts w:ascii="Arial" w:hAnsi="Arial" w:cs="Arial"/>
          <w:sz w:val="24"/>
          <w:szCs w:val="24"/>
        </w:rPr>
        <w:t>js</w:t>
      </w:r>
      <w:proofErr w:type="spellEnd"/>
      <w:r w:rsidR="00E52A45" w:rsidRPr="004D350F">
        <w:rPr>
          <w:rFonts w:ascii="Arial" w:hAnsi="Arial" w:cs="Arial"/>
          <w:sz w:val="24"/>
          <w:szCs w:val="24"/>
          <w:lang w:val="ru-RU"/>
        </w:rPr>
        <w:t xml:space="preserve">. </w:t>
      </w:r>
      <w:r w:rsidR="00E52A45">
        <w:rPr>
          <w:rFonts w:ascii="Arial" w:hAnsi="Arial" w:cs="Arial"/>
          <w:sz w:val="24"/>
          <w:szCs w:val="24"/>
          <w:lang w:val="en-US"/>
        </w:rPr>
        <w:t>A</w:t>
      </w:r>
      <w:r w:rsidR="00E52A45" w:rsidRPr="004D350F">
        <w:rPr>
          <w:rFonts w:ascii="Arial" w:hAnsi="Arial" w:cs="Arial"/>
          <w:sz w:val="24"/>
          <w:szCs w:val="24"/>
          <w:lang w:val="ru-RU"/>
        </w:rPr>
        <w:t xml:space="preserve"> </w:t>
      </w:r>
      <w:r w:rsidR="00E52A45">
        <w:rPr>
          <w:rFonts w:ascii="Arial" w:hAnsi="Arial" w:cs="Arial"/>
          <w:sz w:val="24"/>
          <w:szCs w:val="24"/>
        </w:rPr>
        <w:t>за да може да се отчита честотата на изсвирената музика се използва библиотеката</w:t>
      </w:r>
      <w:r w:rsidR="00E52A45" w:rsidRPr="004D350F">
        <w:rPr>
          <w:rFonts w:ascii="Arial" w:hAnsi="Arial" w:cs="Arial"/>
          <w:sz w:val="24"/>
          <w:szCs w:val="24"/>
          <w:lang w:val="ru-RU"/>
        </w:rPr>
        <w:t xml:space="preserve"> </w:t>
      </w:r>
      <w:r w:rsidR="00B77C2C">
        <w:rPr>
          <w:rFonts w:ascii="Arial" w:hAnsi="Arial" w:cs="Arial"/>
          <w:sz w:val="24"/>
          <w:szCs w:val="24"/>
          <w:lang w:val="en-US"/>
        </w:rPr>
        <w:t>tuner</w:t>
      </w:r>
      <w:r w:rsidR="00E52A45" w:rsidRPr="004D350F">
        <w:rPr>
          <w:rFonts w:ascii="Arial" w:hAnsi="Arial" w:cs="Arial"/>
          <w:sz w:val="24"/>
          <w:szCs w:val="24"/>
          <w:lang w:val="ru-RU"/>
        </w:rPr>
        <w:t>.</w:t>
      </w:r>
    </w:p>
    <w:p w14:paraId="5D4D8039" w14:textId="013CF795" w:rsidR="00E52A45" w:rsidRPr="004D350F" w:rsidRDefault="00E52A45">
      <w:pPr>
        <w:spacing w:after="0" w:line="286" w:lineRule="auto"/>
        <w:jc w:val="both"/>
        <w:rPr>
          <w:rFonts w:ascii="Arial" w:hAnsi="Arial" w:cs="Arial"/>
          <w:sz w:val="24"/>
          <w:szCs w:val="24"/>
          <w:lang w:val="ru-RU"/>
        </w:rPr>
        <w:pPrChange w:id="673" w:author="user" w:date="2020-09-08T17:57:00Z">
          <w:pPr>
            <w:spacing w:after="0" w:line="240" w:lineRule="auto"/>
          </w:pPr>
        </w:pPrChange>
      </w:pPr>
    </w:p>
    <w:p w14:paraId="212F0D39" w14:textId="35FC3DDE" w:rsidR="00E52A45" w:rsidRPr="005D5A23" w:rsidRDefault="00E52A45">
      <w:pPr>
        <w:spacing w:after="0" w:line="286" w:lineRule="auto"/>
        <w:jc w:val="both"/>
        <w:rPr>
          <w:rFonts w:ascii="Arial" w:hAnsi="Arial" w:cs="Arial"/>
          <w:b/>
          <w:bCs/>
          <w:sz w:val="36"/>
          <w:szCs w:val="36"/>
        </w:rPr>
        <w:pPrChange w:id="674" w:author="user" w:date="2020-09-08T17:57:00Z">
          <w:pPr>
            <w:spacing w:after="0" w:line="240" w:lineRule="auto"/>
          </w:pPr>
        </w:pPrChange>
      </w:pPr>
      <w:r>
        <w:rPr>
          <w:rFonts w:ascii="Arial" w:hAnsi="Arial" w:cs="Arial"/>
          <w:b/>
          <w:bCs/>
          <w:sz w:val="36"/>
          <w:szCs w:val="36"/>
        </w:rPr>
        <w:t>Програмна реализация на сървърната част</w:t>
      </w:r>
    </w:p>
    <w:p w14:paraId="1AF2BFAF" w14:textId="3DDD595C" w:rsidR="00E52A45" w:rsidRPr="004D350F" w:rsidRDefault="00E52A45">
      <w:pPr>
        <w:spacing w:after="0" w:line="286" w:lineRule="auto"/>
        <w:jc w:val="both"/>
        <w:rPr>
          <w:rFonts w:ascii="Arial" w:hAnsi="Arial" w:cs="Arial"/>
          <w:sz w:val="24"/>
          <w:szCs w:val="24"/>
          <w:lang w:val="ru-RU"/>
        </w:rPr>
        <w:pPrChange w:id="675" w:author="user" w:date="2020-09-08T17:57:00Z">
          <w:pPr>
            <w:spacing w:after="0" w:line="240" w:lineRule="auto"/>
          </w:pPr>
        </w:pPrChange>
      </w:pPr>
    </w:p>
    <w:p w14:paraId="615A5A7E" w14:textId="77777777" w:rsidR="00CA6653" w:rsidRDefault="00E52A45">
      <w:pPr>
        <w:spacing w:after="0" w:line="286" w:lineRule="auto"/>
        <w:jc w:val="both"/>
        <w:rPr>
          <w:rFonts w:ascii="Arial" w:hAnsi="Arial" w:cs="Arial"/>
          <w:sz w:val="24"/>
          <w:szCs w:val="24"/>
        </w:rPr>
        <w:pPrChange w:id="676" w:author="user" w:date="2020-09-08T17:57:00Z">
          <w:pPr>
            <w:spacing w:after="0" w:line="240" w:lineRule="auto"/>
          </w:pPr>
        </w:pPrChange>
      </w:pPr>
      <w:r w:rsidRPr="004D350F">
        <w:rPr>
          <w:rFonts w:ascii="Arial" w:hAnsi="Arial" w:cs="Arial"/>
          <w:sz w:val="24"/>
          <w:szCs w:val="24"/>
          <w:lang w:val="ru-RU"/>
        </w:rPr>
        <w:tab/>
      </w:r>
      <w:r>
        <w:rPr>
          <w:rFonts w:ascii="Arial" w:hAnsi="Arial" w:cs="Arial"/>
          <w:sz w:val="24"/>
          <w:szCs w:val="24"/>
        </w:rPr>
        <w:t xml:space="preserve">Сървърът е разработен посредством </w:t>
      </w:r>
      <w:r>
        <w:rPr>
          <w:rFonts w:ascii="Arial" w:hAnsi="Arial" w:cs="Arial"/>
          <w:sz w:val="24"/>
          <w:szCs w:val="24"/>
          <w:lang w:val="en-US"/>
        </w:rPr>
        <w:t>NodeJS</w:t>
      </w:r>
      <w:r w:rsidRPr="004D350F">
        <w:rPr>
          <w:rFonts w:ascii="Arial" w:hAnsi="Arial" w:cs="Arial"/>
          <w:sz w:val="24"/>
          <w:szCs w:val="24"/>
          <w:lang w:val="ru-RU"/>
        </w:rPr>
        <w:t xml:space="preserve">. </w:t>
      </w:r>
      <w:r>
        <w:rPr>
          <w:rFonts w:ascii="Arial" w:hAnsi="Arial" w:cs="Arial"/>
          <w:sz w:val="24"/>
          <w:szCs w:val="24"/>
        </w:rPr>
        <w:t xml:space="preserve">Използва библиотеката </w:t>
      </w:r>
      <w:r>
        <w:rPr>
          <w:rFonts w:ascii="Arial" w:hAnsi="Arial" w:cs="Arial"/>
          <w:sz w:val="24"/>
          <w:szCs w:val="24"/>
          <w:lang w:val="en-US"/>
        </w:rPr>
        <w:t>Express</w:t>
      </w:r>
      <w:r w:rsidRPr="004D350F">
        <w:rPr>
          <w:rFonts w:ascii="Arial" w:hAnsi="Arial" w:cs="Arial"/>
          <w:sz w:val="24"/>
          <w:szCs w:val="24"/>
          <w:lang w:val="ru-RU"/>
        </w:rPr>
        <w:t xml:space="preserve"> </w:t>
      </w:r>
      <w:r>
        <w:rPr>
          <w:rFonts w:ascii="Arial" w:hAnsi="Arial" w:cs="Arial"/>
          <w:sz w:val="24"/>
          <w:szCs w:val="24"/>
        </w:rPr>
        <w:t xml:space="preserve">за да осигури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услуги, които клиентската страна ще консумира</w:t>
      </w:r>
      <w:r w:rsidR="00CA6653">
        <w:rPr>
          <w:rFonts w:ascii="Arial" w:hAnsi="Arial" w:cs="Arial"/>
          <w:sz w:val="24"/>
          <w:szCs w:val="24"/>
        </w:rPr>
        <w:t>. Сървърът има задачата да поема заявки относно песните:</w:t>
      </w:r>
    </w:p>
    <w:p w14:paraId="6FB9ECDF" w14:textId="6333E8D9" w:rsidR="00E52A45" w:rsidRPr="004D350F" w:rsidRDefault="00CA6653">
      <w:pPr>
        <w:pStyle w:val="ListParagraph"/>
        <w:numPr>
          <w:ilvl w:val="0"/>
          <w:numId w:val="5"/>
        </w:numPr>
        <w:spacing w:after="0" w:line="286" w:lineRule="auto"/>
        <w:jc w:val="both"/>
        <w:rPr>
          <w:rFonts w:ascii="Arial" w:hAnsi="Arial" w:cs="Arial"/>
          <w:sz w:val="24"/>
          <w:szCs w:val="24"/>
          <w:lang w:val="ru-RU"/>
        </w:rPr>
        <w:pPrChange w:id="677" w:author="user" w:date="2020-09-08T17:57:00Z">
          <w:pPr>
            <w:pStyle w:val="ListParagraph"/>
            <w:numPr>
              <w:numId w:val="5"/>
            </w:numPr>
            <w:spacing w:after="0" w:line="240" w:lineRule="auto"/>
            <w:ind w:left="780" w:hanging="360"/>
          </w:pPr>
        </w:pPrChange>
      </w:pPr>
      <w:r>
        <w:rPr>
          <w:rFonts w:ascii="Arial" w:hAnsi="Arial" w:cs="Arial"/>
          <w:sz w:val="24"/>
          <w:szCs w:val="24"/>
        </w:rPr>
        <w:t>Заявка за имената на песните, от които клиента може да избира да се учи да ги свири на своя музикален инструмент.</w:t>
      </w:r>
    </w:p>
    <w:p w14:paraId="5978B8BA" w14:textId="1DF9B0CF" w:rsidR="00CA6653" w:rsidRPr="004D350F" w:rsidRDefault="00CA6653">
      <w:pPr>
        <w:pStyle w:val="ListParagraph"/>
        <w:numPr>
          <w:ilvl w:val="0"/>
          <w:numId w:val="5"/>
        </w:numPr>
        <w:spacing w:after="0" w:line="286" w:lineRule="auto"/>
        <w:jc w:val="both"/>
        <w:rPr>
          <w:rFonts w:ascii="Arial" w:hAnsi="Arial" w:cs="Arial"/>
          <w:sz w:val="24"/>
          <w:szCs w:val="24"/>
          <w:lang w:val="ru-RU"/>
        </w:rPr>
        <w:pPrChange w:id="678" w:author="user" w:date="2020-09-08T17:57:00Z">
          <w:pPr>
            <w:pStyle w:val="ListParagraph"/>
            <w:numPr>
              <w:numId w:val="5"/>
            </w:numPr>
            <w:spacing w:after="0" w:line="240" w:lineRule="auto"/>
            <w:ind w:left="780" w:hanging="360"/>
          </w:pPr>
        </w:pPrChange>
      </w:pPr>
      <w:r>
        <w:rPr>
          <w:rFonts w:ascii="Arial" w:hAnsi="Arial" w:cs="Arial"/>
          <w:sz w:val="24"/>
          <w:szCs w:val="24"/>
        </w:rPr>
        <w:t>Заявка за нотите на конкретна песен.</w:t>
      </w:r>
    </w:p>
    <w:p w14:paraId="0F00AF46" w14:textId="5EEA4AD9" w:rsidR="00CA6653" w:rsidRPr="004D350F" w:rsidRDefault="00CA6653">
      <w:pPr>
        <w:pStyle w:val="ListParagraph"/>
        <w:numPr>
          <w:ilvl w:val="0"/>
          <w:numId w:val="5"/>
        </w:numPr>
        <w:spacing w:after="0" w:line="286" w:lineRule="auto"/>
        <w:jc w:val="both"/>
        <w:rPr>
          <w:rFonts w:ascii="Arial" w:hAnsi="Arial" w:cs="Arial"/>
          <w:sz w:val="24"/>
          <w:szCs w:val="24"/>
          <w:lang w:val="ru-RU"/>
        </w:rPr>
        <w:pPrChange w:id="679" w:author="user" w:date="2020-09-08T17:57:00Z">
          <w:pPr>
            <w:pStyle w:val="ListParagraph"/>
            <w:numPr>
              <w:numId w:val="5"/>
            </w:numPr>
            <w:spacing w:after="0" w:line="240" w:lineRule="auto"/>
            <w:ind w:left="780" w:hanging="360"/>
          </w:pPr>
        </w:pPrChange>
      </w:pPr>
      <w:r>
        <w:rPr>
          <w:rFonts w:ascii="Arial" w:hAnsi="Arial" w:cs="Arial"/>
          <w:sz w:val="24"/>
          <w:szCs w:val="24"/>
        </w:rPr>
        <w:t>Заявка, която проверява коя песен отговоря на изпратените от клиентската страна ноти и връща информация за конкретната песен, като име на песента, нейния композитор и снимка на композитора й.</w:t>
      </w:r>
    </w:p>
    <w:p w14:paraId="200EFC07" w14:textId="33DF61C4" w:rsidR="00CA6653" w:rsidDel="00BA5620" w:rsidRDefault="00CA6653">
      <w:pPr>
        <w:spacing w:after="0" w:line="286" w:lineRule="auto"/>
        <w:ind w:firstLine="720"/>
        <w:jc w:val="both"/>
        <w:rPr>
          <w:del w:id="680" w:author="user" w:date="2020-09-08T17:57:00Z"/>
          <w:rFonts w:ascii="Arial" w:hAnsi="Arial" w:cs="Arial"/>
          <w:sz w:val="24"/>
          <w:szCs w:val="24"/>
        </w:rPr>
        <w:pPrChange w:id="681" w:author="user" w:date="2020-09-08T17:57:00Z">
          <w:pPr>
            <w:spacing w:after="0" w:line="240" w:lineRule="auto"/>
            <w:ind w:firstLine="720"/>
          </w:pPr>
        </w:pPrChange>
      </w:pPr>
    </w:p>
    <w:p w14:paraId="5D465D11" w14:textId="52534CEE" w:rsidR="00CA6653" w:rsidRDefault="00CA6653">
      <w:pPr>
        <w:spacing w:after="0" w:line="286" w:lineRule="auto"/>
        <w:ind w:firstLine="720"/>
        <w:jc w:val="both"/>
        <w:rPr>
          <w:rFonts w:ascii="Arial" w:hAnsi="Arial" w:cs="Arial"/>
          <w:sz w:val="24"/>
          <w:szCs w:val="24"/>
        </w:rPr>
        <w:pPrChange w:id="682" w:author="user" w:date="2020-09-08T17:57:00Z">
          <w:pPr>
            <w:spacing w:after="0" w:line="240" w:lineRule="auto"/>
            <w:ind w:firstLine="720"/>
          </w:pPr>
        </w:pPrChange>
      </w:pPr>
      <w:r>
        <w:rPr>
          <w:rFonts w:ascii="Arial" w:hAnsi="Arial" w:cs="Arial"/>
          <w:sz w:val="24"/>
          <w:szCs w:val="24"/>
        </w:rPr>
        <w:t xml:space="preserve">Тази система освен, че си комуникира с клиентското приложение, си комуникира и с </w:t>
      </w: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база данни, където съхранява данните за различните песни и техните композитори.</w:t>
      </w:r>
    </w:p>
    <w:p w14:paraId="60BB3A73" w14:textId="503861BC" w:rsidR="00353D06" w:rsidRPr="00CA6653" w:rsidRDefault="00353D06">
      <w:pPr>
        <w:spacing w:after="0" w:line="286" w:lineRule="auto"/>
        <w:jc w:val="both"/>
        <w:rPr>
          <w:rFonts w:ascii="Arial" w:hAnsi="Arial" w:cs="Arial"/>
          <w:sz w:val="24"/>
          <w:szCs w:val="24"/>
        </w:rPr>
        <w:pPrChange w:id="683" w:author="user" w:date="2020-09-08T17:57:00Z">
          <w:pPr>
            <w:spacing w:after="0" w:line="240" w:lineRule="auto"/>
          </w:pPr>
        </w:pPrChange>
      </w:pPr>
      <w:r>
        <w:rPr>
          <w:rFonts w:ascii="Arial" w:hAnsi="Arial" w:cs="Arial"/>
          <w:sz w:val="24"/>
          <w:szCs w:val="24"/>
        </w:rPr>
        <w:tab/>
        <w:t>Сървърът игра</w:t>
      </w:r>
      <w:r w:rsidR="00C570BE">
        <w:rPr>
          <w:rFonts w:ascii="Arial" w:hAnsi="Arial" w:cs="Arial"/>
          <w:sz w:val="24"/>
          <w:szCs w:val="24"/>
        </w:rPr>
        <w:t>е</w:t>
      </w:r>
      <w:r>
        <w:rPr>
          <w:rFonts w:ascii="Arial" w:hAnsi="Arial" w:cs="Arial"/>
          <w:sz w:val="24"/>
          <w:szCs w:val="24"/>
        </w:rPr>
        <w:t xml:space="preserve"> ролята на мост между базата данни и </w:t>
      </w:r>
      <w:r w:rsidR="00C570BE">
        <w:rPr>
          <w:rFonts w:ascii="Arial" w:hAnsi="Arial" w:cs="Arial"/>
          <w:sz w:val="24"/>
          <w:szCs w:val="24"/>
        </w:rPr>
        <w:t>клиентското приложение, добавяйки възможността данните да бъдат валидирани и анализирани, както и имплементира алгоритъма за търсене на песен, спрямо това, което потребителя е изсвирил.</w:t>
      </w:r>
    </w:p>
    <w:p w14:paraId="2406B157" w14:textId="2FCE24E8" w:rsidR="00E52A45" w:rsidRPr="004D350F" w:rsidRDefault="00E52A45">
      <w:pPr>
        <w:spacing w:after="0" w:line="286" w:lineRule="auto"/>
        <w:jc w:val="both"/>
        <w:rPr>
          <w:rFonts w:ascii="Arial" w:hAnsi="Arial" w:cs="Arial"/>
          <w:sz w:val="24"/>
          <w:szCs w:val="24"/>
          <w:lang w:val="ru-RU"/>
        </w:rPr>
        <w:pPrChange w:id="684" w:author="user" w:date="2020-09-08T17:57:00Z">
          <w:pPr>
            <w:spacing w:after="0" w:line="240" w:lineRule="auto"/>
          </w:pPr>
        </w:pPrChange>
      </w:pPr>
    </w:p>
    <w:p w14:paraId="3EFB76C7" w14:textId="77777777" w:rsidR="00BA5620" w:rsidRDefault="00BA5620">
      <w:pPr>
        <w:rPr>
          <w:ins w:id="685" w:author="user" w:date="2020-09-08T17:57:00Z"/>
          <w:rFonts w:ascii="Arial" w:hAnsi="Arial" w:cs="Arial"/>
          <w:b/>
          <w:bCs/>
          <w:sz w:val="36"/>
          <w:szCs w:val="36"/>
        </w:rPr>
      </w:pPr>
      <w:bookmarkStart w:id="686" w:name="_Hlk50312519"/>
      <w:ins w:id="687" w:author="user" w:date="2020-09-08T17:57:00Z">
        <w:r>
          <w:rPr>
            <w:rFonts w:ascii="Arial" w:hAnsi="Arial" w:cs="Arial"/>
            <w:b/>
            <w:bCs/>
            <w:sz w:val="36"/>
            <w:szCs w:val="36"/>
          </w:rPr>
          <w:br w:type="page"/>
        </w:r>
      </w:ins>
    </w:p>
    <w:p w14:paraId="103623CF" w14:textId="1BB662DD" w:rsidR="00C570BE" w:rsidRPr="005D5A23" w:rsidRDefault="00C570BE">
      <w:pPr>
        <w:spacing w:after="0" w:line="286" w:lineRule="auto"/>
        <w:jc w:val="both"/>
        <w:rPr>
          <w:rFonts w:ascii="Arial" w:hAnsi="Arial" w:cs="Arial"/>
          <w:b/>
          <w:bCs/>
          <w:sz w:val="36"/>
          <w:szCs w:val="36"/>
        </w:rPr>
        <w:pPrChange w:id="688" w:author="user" w:date="2020-09-08T17:57:00Z">
          <w:pPr>
            <w:spacing w:after="0" w:line="240" w:lineRule="auto"/>
          </w:pPr>
        </w:pPrChange>
      </w:pPr>
      <w:r>
        <w:rPr>
          <w:rFonts w:ascii="Arial" w:hAnsi="Arial" w:cs="Arial"/>
          <w:b/>
          <w:bCs/>
          <w:sz w:val="36"/>
          <w:szCs w:val="36"/>
        </w:rPr>
        <w:lastRenderedPageBreak/>
        <w:t>Етапи от реализацията на сървърната част</w:t>
      </w:r>
      <w:bookmarkEnd w:id="686"/>
    </w:p>
    <w:p w14:paraId="126AAB01" w14:textId="21FA58F2" w:rsidR="00E52A45" w:rsidRPr="004D350F" w:rsidRDefault="00E52A45">
      <w:pPr>
        <w:spacing w:after="0" w:line="286" w:lineRule="auto"/>
        <w:jc w:val="both"/>
        <w:rPr>
          <w:rFonts w:ascii="Arial" w:hAnsi="Arial" w:cs="Arial"/>
          <w:sz w:val="24"/>
          <w:szCs w:val="24"/>
          <w:lang w:val="ru-RU"/>
        </w:rPr>
        <w:pPrChange w:id="689" w:author="user" w:date="2020-09-08T17:57:00Z">
          <w:pPr>
            <w:spacing w:after="0" w:line="240" w:lineRule="auto"/>
          </w:pPr>
        </w:pPrChange>
      </w:pPr>
    </w:p>
    <w:p w14:paraId="05B72BCC" w14:textId="68869CB8" w:rsidR="00C570BE" w:rsidRPr="00C570BE" w:rsidRDefault="00C570BE">
      <w:pPr>
        <w:spacing w:after="0" w:line="286" w:lineRule="auto"/>
        <w:jc w:val="both"/>
        <w:rPr>
          <w:rFonts w:ascii="Arial" w:hAnsi="Arial" w:cs="Arial"/>
          <w:b/>
          <w:bCs/>
          <w:sz w:val="32"/>
          <w:szCs w:val="32"/>
        </w:rPr>
        <w:pPrChange w:id="690" w:author="user" w:date="2020-09-08T17:57:00Z">
          <w:pPr>
            <w:spacing w:after="0" w:line="240" w:lineRule="auto"/>
          </w:pPr>
        </w:pPrChange>
      </w:pPr>
      <w:r>
        <w:rPr>
          <w:rFonts w:ascii="Arial" w:hAnsi="Arial" w:cs="Arial"/>
          <w:b/>
          <w:bCs/>
          <w:sz w:val="32"/>
          <w:szCs w:val="32"/>
        </w:rPr>
        <w:t xml:space="preserve">Клониране на проект шаблон за </w:t>
      </w:r>
      <w:r>
        <w:rPr>
          <w:rFonts w:ascii="Arial" w:hAnsi="Arial" w:cs="Arial"/>
          <w:b/>
          <w:bCs/>
          <w:sz w:val="32"/>
          <w:szCs w:val="32"/>
          <w:lang w:val="en-US"/>
        </w:rPr>
        <w:t>NodeJS</w:t>
      </w:r>
      <w:r w:rsidRPr="004D350F">
        <w:rPr>
          <w:rFonts w:ascii="Arial" w:hAnsi="Arial" w:cs="Arial"/>
          <w:b/>
          <w:bCs/>
          <w:sz w:val="32"/>
          <w:szCs w:val="32"/>
          <w:lang w:val="ru-RU"/>
        </w:rPr>
        <w:t xml:space="preserve"> </w:t>
      </w:r>
      <w:r>
        <w:rPr>
          <w:rFonts w:ascii="Arial" w:hAnsi="Arial" w:cs="Arial"/>
          <w:b/>
          <w:bCs/>
          <w:sz w:val="32"/>
          <w:szCs w:val="32"/>
        </w:rPr>
        <w:t>сървър</w:t>
      </w:r>
    </w:p>
    <w:p w14:paraId="1C32F0BE" w14:textId="77777777" w:rsidR="00C570BE" w:rsidRPr="004D350F" w:rsidRDefault="00C570BE">
      <w:pPr>
        <w:spacing w:after="0" w:line="286" w:lineRule="auto"/>
        <w:jc w:val="both"/>
        <w:rPr>
          <w:rFonts w:ascii="Arial" w:hAnsi="Arial" w:cs="Arial"/>
          <w:sz w:val="24"/>
          <w:szCs w:val="24"/>
          <w:lang w:val="ru-RU"/>
        </w:rPr>
        <w:pPrChange w:id="691" w:author="user" w:date="2020-09-08T17:57:00Z">
          <w:pPr>
            <w:spacing w:after="0" w:line="240" w:lineRule="auto"/>
          </w:pPr>
        </w:pPrChange>
      </w:pPr>
    </w:p>
    <w:p w14:paraId="2E059709" w14:textId="098E5E61" w:rsidR="00C570BE" w:rsidRDefault="00C570BE">
      <w:pPr>
        <w:spacing w:after="0" w:line="286" w:lineRule="auto"/>
        <w:jc w:val="both"/>
        <w:rPr>
          <w:rFonts w:ascii="Arial" w:hAnsi="Arial" w:cs="Arial"/>
          <w:sz w:val="24"/>
          <w:szCs w:val="24"/>
        </w:rPr>
        <w:pPrChange w:id="692" w:author="user" w:date="2020-09-08T17:57:00Z">
          <w:pPr>
            <w:spacing w:after="0" w:line="240" w:lineRule="auto"/>
            <w:jc w:val="both"/>
          </w:pPr>
        </w:pPrChange>
      </w:pPr>
      <w:r w:rsidRPr="004D350F">
        <w:rPr>
          <w:rFonts w:ascii="Arial" w:hAnsi="Arial" w:cs="Arial"/>
          <w:sz w:val="24"/>
          <w:szCs w:val="24"/>
          <w:lang w:val="ru-RU"/>
        </w:rPr>
        <w:tab/>
      </w:r>
      <w:r>
        <w:rPr>
          <w:rFonts w:ascii="Arial" w:hAnsi="Arial" w:cs="Arial"/>
          <w:sz w:val="24"/>
          <w:szCs w:val="24"/>
          <w:lang w:val="en-US"/>
        </w:rPr>
        <w:t>Open</w:t>
      </w:r>
      <w:r w:rsidRPr="004D350F">
        <w:rPr>
          <w:rFonts w:ascii="Arial" w:hAnsi="Arial" w:cs="Arial"/>
          <w:sz w:val="24"/>
          <w:szCs w:val="24"/>
          <w:lang w:val="ru-RU"/>
        </w:rPr>
        <w:t xml:space="preserve"> </w:t>
      </w:r>
      <w:r>
        <w:rPr>
          <w:rFonts w:ascii="Arial" w:hAnsi="Arial" w:cs="Arial"/>
          <w:sz w:val="24"/>
          <w:szCs w:val="24"/>
          <w:lang w:val="en-US"/>
        </w:rPr>
        <w:t>Source</w:t>
      </w:r>
      <w:r w:rsidRPr="004D350F">
        <w:rPr>
          <w:rFonts w:ascii="Arial" w:hAnsi="Arial" w:cs="Arial"/>
          <w:sz w:val="24"/>
          <w:szCs w:val="24"/>
          <w:lang w:val="ru-RU"/>
        </w:rPr>
        <w:t xml:space="preserve"> </w:t>
      </w:r>
      <w:r>
        <w:rPr>
          <w:rFonts w:ascii="Arial" w:hAnsi="Arial" w:cs="Arial"/>
          <w:sz w:val="24"/>
          <w:szCs w:val="24"/>
        </w:rPr>
        <w:t xml:space="preserve">общността на </w:t>
      </w:r>
      <w:r>
        <w:rPr>
          <w:rFonts w:ascii="Arial" w:hAnsi="Arial" w:cs="Arial"/>
          <w:sz w:val="24"/>
          <w:szCs w:val="24"/>
          <w:lang w:val="en-US"/>
        </w:rPr>
        <w:t>JavaScript</w:t>
      </w:r>
      <w:r w:rsidRPr="004D350F">
        <w:rPr>
          <w:rFonts w:ascii="Arial" w:hAnsi="Arial" w:cs="Arial"/>
          <w:sz w:val="24"/>
          <w:szCs w:val="24"/>
          <w:lang w:val="ru-RU"/>
        </w:rPr>
        <w:t xml:space="preserve"> </w:t>
      </w:r>
      <w:r>
        <w:rPr>
          <w:rFonts w:ascii="Arial" w:hAnsi="Arial" w:cs="Arial"/>
          <w:sz w:val="24"/>
          <w:szCs w:val="24"/>
        </w:rPr>
        <w:t xml:space="preserve">е огромна и осигурява много инструменти, с които да помогне при разработката на </w:t>
      </w:r>
      <w:r>
        <w:rPr>
          <w:rFonts w:ascii="Arial" w:hAnsi="Arial" w:cs="Arial"/>
          <w:sz w:val="24"/>
          <w:szCs w:val="24"/>
          <w:lang w:val="en-US"/>
        </w:rPr>
        <w:t>JavaScript</w:t>
      </w:r>
      <w:r w:rsidRPr="004D350F">
        <w:rPr>
          <w:rFonts w:ascii="Arial" w:hAnsi="Arial" w:cs="Arial"/>
          <w:sz w:val="24"/>
          <w:szCs w:val="24"/>
          <w:lang w:val="ru-RU"/>
        </w:rPr>
        <w:t xml:space="preserve"> </w:t>
      </w:r>
      <w:r>
        <w:rPr>
          <w:rFonts w:ascii="Arial" w:hAnsi="Arial" w:cs="Arial"/>
          <w:sz w:val="24"/>
          <w:szCs w:val="24"/>
        </w:rPr>
        <w:t xml:space="preserve">приложения. В </w:t>
      </w:r>
      <w:r>
        <w:rPr>
          <w:rFonts w:ascii="Arial" w:hAnsi="Arial" w:cs="Arial"/>
          <w:sz w:val="24"/>
          <w:szCs w:val="24"/>
          <w:lang w:val="en-US"/>
        </w:rPr>
        <w:t>GitHub</w:t>
      </w:r>
      <w:r w:rsidRPr="004D350F">
        <w:rPr>
          <w:rFonts w:ascii="Arial" w:hAnsi="Arial" w:cs="Arial"/>
          <w:sz w:val="24"/>
          <w:szCs w:val="24"/>
        </w:rPr>
        <w:t xml:space="preserve"> </w:t>
      </w:r>
      <w:r>
        <w:rPr>
          <w:rFonts w:ascii="Arial" w:hAnsi="Arial" w:cs="Arial"/>
          <w:sz w:val="24"/>
          <w:szCs w:val="24"/>
        </w:rPr>
        <w:t xml:space="preserve">следния шаблонен проект </w:t>
      </w:r>
      <w:r w:rsidRPr="00C570BE">
        <w:rPr>
          <w:rFonts w:ascii="Arial" w:hAnsi="Arial" w:cs="Arial"/>
          <w:sz w:val="24"/>
          <w:szCs w:val="24"/>
        </w:rPr>
        <w:t>node-mysql-express-template-v1</w:t>
      </w:r>
      <w:r w:rsidRPr="004D350F">
        <w:rPr>
          <w:rFonts w:ascii="Arial" w:hAnsi="Arial" w:cs="Arial"/>
          <w:sz w:val="24"/>
          <w:szCs w:val="24"/>
        </w:rPr>
        <w:t xml:space="preserve"> </w:t>
      </w:r>
      <w:r>
        <w:rPr>
          <w:rFonts w:ascii="Arial" w:hAnsi="Arial" w:cs="Arial"/>
          <w:sz w:val="24"/>
          <w:szCs w:val="24"/>
        </w:rPr>
        <w:t xml:space="preserve">представлява проект, който е конфигуриран да работи като </w:t>
      </w:r>
      <w:r>
        <w:rPr>
          <w:rFonts w:ascii="Arial" w:hAnsi="Arial" w:cs="Arial"/>
          <w:sz w:val="24"/>
          <w:szCs w:val="24"/>
          <w:lang w:val="en-US"/>
        </w:rPr>
        <w:t>REST</w:t>
      </w:r>
      <w:r w:rsidRPr="004D350F">
        <w:rPr>
          <w:rFonts w:ascii="Arial" w:hAnsi="Arial" w:cs="Arial"/>
          <w:sz w:val="24"/>
          <w:szCs w:val="24"/>
        </w:rPr>
        <w:t xml:space="preserve"> </w:t>
      </w:r>
      <w:r>
        <w:rPr>
          <w:rFonts w:ascii="Arial" w:hAnsi="Arial" w:cs="Arial"/>
          <w:sz w:val="24"/>
          <w:szCs w:val="24"/>
        </w:rPr>
        <w:t>сървър</w:t>
      </w:r>
      <w:r w:rsidR="00051F74">
        <w:rPr>
          <w:rFonts w:ascii="Arial" w:hAnsi="Arial" w:cs="Arial"/>
          <w:sz w:val="24"/>
          <w:szCs w:val="24"/>
        </w:rPr>
        <w:t xml:space="preserve"> с готова конфигурация за да се свърже към </w:t>
      </w:r>
      <w:r w:rsidR="00051F74">
        <w:rPr>
          <w:rFonts w:ascii="Arial" w:hAnsi="Arial" w:cs="Arial"/>
          <w:sz w:val="24"/>
          <w:szCs w:val="24"/>
          <w:lang w:val="en-US"/>
        </w:rPr>
        <w:t>MySQL</w:t>
      </w:r>
      <w:r w:rsidR="00051F74" w:rsidRPr="004D350F">
        <w:rPr>
          <w:rFonts w:ascii="Arial" w:hAnsi="Arial" w:cs="Arial"/>
          <w:sz w:val="24"/>
          <w:szCs w:val="24"/>
        </w:rPr>
        <w:t xml:space="preserve"> </w:t>
      </w:r>
      <w:r w:rsidR="00051F74">
        <w:rPr>
          <w:rFonts w:ascii="Arial" w:hAnsi="Arial" w:cs="Arial"/>
          <w:sz w:val="24"/>
          <w:szCs w:val="24"/>
        </w:rPr>
        <w:t>база данни.</w:t>
      </w:r>
    </w:p>
    <w:p w14:paraId="705A633A" w14:textId="77777777" w:rsidR="00E72B54" w:rsidRDefault="00051F74">
      <w:pPr>
        <w:spacing w:after="0" w:line="286" w:lineRule="auto"/>
        <w:jc w:val="both"/>
        <w:rPr>
          <w:rFonts w:ascii="Arial" w:hAnsi="Arial" w:cs="Arial"/>
          <w:sz w:val="24"/>
          <w:szCs w:val="24"/>
        </w:rPr>
        <w:pPrChange w:id="693" w:author="user" w:date="2020-09-08T17:57:00Z">
          <w:pPr>
            <w:spacing w:after="0" w:line="240" w:lineRule="auto"/>
            <w:jc w:val="both"/>
          </w:pPr>
        </w:pPrChange>
      </w:pPr>
      <w:r>
        <w:rPr>
          <w:rFonts w:ascii="Arial" w:hAnsi="Arial" w:cs="Arial"/>
          <w:sz w:val="24"/>
          <w:szCs w:val="24"/>
        </w:rPr>
        <w:tab/>
      </w:r>
    </w:p>
    <w:p w14:paraId="721FAB3F" w14:textId="0667D6D5" w:rsidR="00E72B54" w:rsidRPr="00C570BE" w:rsidRDefault="00E72B54">
      <w:pPr>
        <w:spacing w:after="0" w:line="286" w:lineRule="auto"/>
        <w:jc w:val="both"/>
        <w:rPr>
          <w:rFonts w:ascii="Arial" w:hAnsi="Arial" w:cs="Arial"/>
          <w:b/>
          <w:bCs/>
          <w:sz w:val="32"/>
          <w:szCs w:val="32"/>
        </w:rPr>
        <w:pPrChange w:id="694" w:author="user" w:date="2020-09-08T17:57:00Z">
          <w:pPr>
            <w:spacing w:after="0" w:line="240" w:lineRule="auto"/>
          </w:pPr>
        </w:pPrChange>
      </w:pPr>
      <w:r>
        <w:rPr>
          <w:rFonts w:ascii="Arial" w:hAnsi="Arial" w:cs="Arial"/>
          <w:b/>
          <w:bCs/>
          <w:sz w:val="32"/>
          <w:szCs w:val="32"/>
        </w:rPr>
        <w:t>Създаване на маршрути</w:t>
      </w:r>
    </w:p>
    <w:p w14:paraId="795BB674" w14:textId="77777777" w:rsidR="00E72B54" w:rsidRDefault="00E72B54">
      <w:pPr>
        <w:spacing w:after="0" w:line="286" w:lineRule="auto"/>
        <w:jc w:val="both"/>
        <w:rPr>
          <w:rFonts w:ascii="Arial" w:hAnsi="Arial" w:cs="Arial"/>
          <w:sz w:val="24"/>
          <w:szCs w:val="24"/>
        </w:rPr>
        <w:pPrChange w:id="695" w:author="user" w:date="2020-09-08T17:57:00Z">
          <w:pPr>
            <w:spacing w:after="0" w:line="240" w:lineRule="auto"/>
            <w:jc w:val="both"/>
          </w:pPr>
        </w:pPrChange>
      </w:pPr>
    </w:p>
    <w:p w14:paraId="35C758F9" w14:textId="569DA8A5" w:rsidR="00051F74" w:rsidRDefault="00051F74">
      <w:pPr>
        <w:spacing w:after="0" w:line="286" w:lineRule="auto"/>
        <w:ind w:firstLine="720"/>
        <w:jc w:val="both"/>
        <w:rPr>
          <w:rFonts w:ascii="Arial" w:hAnsi="Arial" w:cs="Arial"/>
          <w:sz w:val="24"/>
          <w:szCs w:val="24"/>
        </w:rPr>
        <w:pPrChange w:id="696" w:author="user" w:date="2020-09-08T17:57:00Z">
          <w:pPr>
            <w:spacing w:after="0" w:line="240" w:lineRule="auto"/>
            <w:ind w:firstLine="720"/>
            <w:jc w:val="both"/>
          </w:pPr>
        </w:pPrChange>
      </w:pPr>
      <w:r>
        <w:rPr>
          <w:rFonts w:ascii="Arial" w:hAnsi="Arial" w:cs="Arial"/>
          <w:sz w:val="24"/>
          <w:szCs w:val="24"/>
        </w:rPr>
        <w:t xml:space="preserve">Следващата стъпка е да се направят </w:t>
      </w:r>
      <w:r>
        <w:rPr>
          <w:rFonts w:ascii="Arial" w:hAnsi="Arial" w:cs="Arial"/>
          <w:sz w:val="24"/>
          <w:szCs w:val="24"/>
          <w:lang w:val="en-US"/>
        </w:rPr>
        <w:t>end</w:t>
      </w:r>
      <w:r w:rsidRPr="004D350F">
        <w:rPr>
          <w:rFonts w:ascii="Arial" w:hAnsi="Arial" w:cs="Arial"/>
          <w:sz w:val="24"/>
          <w:szCs w:val="24"/>
          <w:lang w:val="ru-RU"/>
        </w:rPr>
        <w:t xml:space="preserve"> </w:t>
      </w:r>
      <w:r>
        <w:rPr>
          <w:rFonts w:ascii="Arial" w:hAnsi="Arial" w:cs="Arial"/>
          <w:sz w:val="24"/>
          <w:szCs w:val="24"/>
          <w:lang w:val="en-US"/>
        </w:rPr>
        <w:t>points</w:t>
      </w:r>
      <w:r>
        <w:rPr>
          <w:rFonts w:ascii="Arial" w:hAnsi="Arial" w:cs="Arial"/>
          <w:sz w:val="24"/>
          <w:szCs w:val="24"/>
        </w:rPr>
        <w:t>, които ще се използват от клиентската система.</w:t>
      </w:r>
    </w:p>
    <w:p w14:paraId="107B3515" w14:textId="61B02AD0" w:rsidR="00051F74" w:rsidRPr="004D350F" w:rsidDel="009134E3" w:rsidRDefault="00051F74">
      <w:pPr>
        <w:spacing w:after="0" w:line="286" w:lineRule="auto"/>
        <w:jc w:val="both"/>
        <w:rPr>
          <w:del w:id="697" w:author="Valentin Aleksandrov" w:date="2020-09-09T09:41:00Z"/>
          <w:rFonts w:ascii="Arial" w:hAnsi="Arial" w:cs="Arial"/>
          <w:sz w:val="24"/>
          <w:szCs w:val="24"/>
          <w:lang w:val="ru-RU"/>
        </w:rPr>
        <w:pPrChange w:id="698" w:author="user" w:date="2020-09-08T17:57:00Z">
          <w:pPr>
            <w:spacing w:after="0" w:line="240" w:lineRule="auto"/>
            <w:jc w:val="both"/>
          </w:pPr>
        </w:pPrChange>
      </w:pPr>
    </w:p>
    <w:p w14:paraId="3E6752A4" w14:textId="3BD2BE91" w:rsidR="00051F74" w:rsidRDefault="00051F74">
      <w:pPr>
        <w:spacing w:after="0" w:line="286" w:lineRule="auto"/>
        <w:jc w:val="both"/>
        <w:rPr>
          <w:ins w:id="699" w:author="Valentin Aleksandrov" w:date="2020-09-09T09:40:00Z"/>
          <w:rFonts w:ascii="Arial" w:hAnsi="Arial" w:cs="Arial"/>
          <w:sz w:val="24"/>
          <w:szCs w:val="24"/>
          <w:lang w:val="en-US"/>
        </w:rPr>
      </w:pPr>
      <w:commentRangeStart w:id="700"/>
      <w:del w:id="701" w:author="Valentin Aleksandrov" w:date="2020-09-09T09:41:00Z">
        <w:r w:rsidDel="009134E3">
          <w:rPr>
            <w:noProof/>
            <w:lang w:val="en-US" w:bidi="he-IL"/>
          </w:rPr>
          <w:drawing>
            <wp:inline distT="0" distB="0" distL="0" distR="0" wp14:anchorId="70BCE89C" wp14:editId="1EE58204">
              <wp:extent cx="461010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0100" cy="742950"/>
                      </a:xfrm>
                      <a:prstGeom prst="rect">
                        <a:avLst/>
                      </a:prstGeom>
                    </pic:spPr>
                  </pic:pic>
                </a:graphicData>
              </a:graphic>
            </wp:inline>
          </w:drawing>
        </w:r>
      </w:del>
      <w:commentRangeEnd w:id="700"/>
      <w:r w:rsidR="00BA5620">
        <w:rPr>
          <w:rStyle w:val="CommentReference"/>
        </w:rPr>
        <w:commentReference w:id="700"/>
      </w:r>
    </w:p>
    <w:p w14:paraId="11E54FFE" w14:textId="6F9AAD9E" w:rsidR="009134E3" w:rsidRDefault="009134E3">
      <w:pPr>
        <w:spacing w:after="0" w:line="286" w:lineRule="auto"/>
        <w:jc w:val="both"/>
        <w:rPr>
          <w:ins w:id="702" w:author="Valentin Aleksandrov" w:date="2020-09-09T09:39:00Z"/>
          <w:rFonts w:ascii="Arial" w:hAnsi="Arial" w:cs="Arial"/>
          <w:sz w:val="24"/>
          <w:szCs w:val="24"/>
          <w:lang w:val="en-US"/>
        </w:rPr>
      </w:pPr>
      <w:ins w:id="703" w:author="Valentin Aleksandrov" w:date="2020-09-09T09:40:00Z">
        <w:r>
          <w:rPr>
            <w:noProof/>
          </w:rPr>
          <w:drawing>
            <wp:inline distT="0" distB="0" distL="0" distR="0" wp14:anchorId="1C036722" wp14:editId="49984A02">
              <wp:extent cx="3924300" cy="6191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24300" cy="619125"/>
                      </a:xfrm>
                      <a:prstGeom prst="rect">
                        <a:avLst/>
                      </a:prstGeom>
                    </pic:spPr>
                  </pic:pic>
                </a:graphicData>
              </a:graphic>
            </wp:inline>
          </w:drawing>
        </w:r>
      </w:ins>
    </w:p>
    <w:p w14:paraId="6EC8DBD1" w14:textId="50A5DC7B" w:rsidR="009134E3" w:rsidRDefault="009134E3">
      <w:pPr>
        <w:spacing w:after="0" w:line="286" w:lineRule="auto"/>
        <w:jc w:val="both"/>
        <w:rPr>
          <w:rFonts w:ascii="Arial" w:hAnsi="Arial" w:cs="Arial"/>
          <w:sz w:val="24"/>
          <w:szCs w:val="24"/>
          <w:lang w:val="en-US"/>
        </w:rPr>
        <w:pPrChange w:id="704" w:author="user" w:date="2020-09-08T17:57:00Z">
          <w:pPr>
            <w:spacing w:after="0" w:line="240" w:lineRule="auto"/>
            <w:jc w:val="both"/>
          </w:pPr>
        </w:pPrChange>
      </w:pPr>
    </w:p>
    <w:p w14:paraId="28D6C412" w14:textId="79920D8C" w:rsidR="00051F74" w:rsidRDefault="00051F74">
      <w:pPr>
        <w:spacing w:after="0" w:line="286" w:lineRule="auto"/>
        <w:jc w:val="both"/>
        <w:rPr>
          <w:rFonts w:ascii="Arial" w:hAnsi="Arial" w:cs="Arial"/>
          <w:sz w:val="24"/>
          <w:szCs w:val="24"/>
          <w:lang w:val="en-US"/>
        </w:rPr>
        <w:pPrChange w:id="705" w:author="user" w:date="2020-09-08T17:57:00Z">
          <w:pPr>
            <w:spacing w:after="0" w:line="240" w:lineRule="auto"/>
            <w:jc w:val="both"/>
          </w:pPr>
        </w:pPrChange>
      </w:pPr>
    </w:p>
    <w:p w14:paraId="7A50AE2E" w14:textId="1925BD81" w:rsidR="00051F74" w:rsidRDefault="00051F74">
      <w:pPr>
        <w:spacing w:after="0" w:line="286" w:lineRule="auto"/>
        <w:jc w:val="both"/>
        <w:rPr>
          <w:rFonts w:ascii="Arial" w:hAnsi="Arial" w:cs="Arial"/>
          <w:sz w:val="24"/>
          <w:szCs w:val="24"/>
        </w:rPr>
        <w:pPrChange w:id="706" w:author="user" w:date="2020-09-08T17:57:00Z">
          <w:pPr>
            <w:spacing w:after="0" w:line="240" w:lineRule="auto"/>
            <w:jc w:val="both"/>
          </w:pPr>
        </w:pPrChange>
      </w:pPr>
      <w:r>
        <w:rPr>
          <w:rFonts w:ascii="Arial" w:hAnsi="Arial" w:cs="Arial"/>
          <w:sz w:val="24"/>
          <w:szCs w:val="24"/>
        </w:rPr>
        <w:t xml:space="preserve">Фигура </w:t>
      </w:r>
      <w:r w:rsidRPr="00051F74">
        <w:rPr>
          <w:rFonts w:ascii="Arial" w:hAnsi="Arial" w:cs="Arial"/>
          <w:sz w:val="24"/>
          <w:szCs w:val="24"/>
          <w:highlight w:val="green"/>
          <w:lang w:val="en-US"/>
        </w:rPr>
        <w:t>N</w:t>
      </w:r>
      <w:r>
        <w:rPr>
          <w:rFonts w:ascii="Arial" w:hAnsi="Arial" w:cs="Arial"/>
          <w:sz w:val="24"/>
          <w:szCs w:val="24"/>
        </w:rPr>
        <w:t xml:space="preserve">. </w:t>
      </w:r>
      <w:r>
        <w:rPr>
          <w:rFonts w:ascii="Arial" w:hAnsi="Arial" w:cs="Arial"/>
          <w:sz w:val="24"/>
          <w:szCs w:val="24"/>
          <w:lang w:val="en-US"/>
        </w:rPr>
        <w:t>End</w:t>
      </w:r>
      <w:r w:rsidRPr="004D350F">
        <w:rPr>
          <w:rFonts w:ascii="Arial" w:hAnsi="Arial" w:cs="Arial"/>
          <w:sz w:val="24"/>
          <w:szCs w:val="24"/>
          <w:lang w:val="ru-RU"/>
        </w:rPr>
        <w:t xml:space="preserve"> </w:t>
      </w:r>
      <w:r>
        <w:rPr>
          <w:rFonts w:ascii="Arial" w:hAnsi="Arial" w:cs="Arial"/>
          <w:sz w:val="24"/>
          <w:szCs w:val="24"/>
          <w:lang w:val="en-US"/>
        </w:rPr>
        <w:t>point</w:t>
      </w:r>
      <w:r w:rsidRPr="004D350F">
        <w:rPr>
          <w:rFonts w:ascii="Arial" w:hAnsi="Arial" w:cs="Arial"/>
          <w:sz w:val="24"/>
          <w:szCs w:val="24"/>
          <w:lang w:val="ru-RU"/>
        </w:rPr>
        <w:t xml:space="preserve"> </w:t>
      </w:r>
      <w:r>
        <w:rPr>
          <w:rFonts w:ascii="Arial" w:hAnsi="Arial" w:cs="Arial"/>
          <w:sz w:val="24"/>
          <w:szCs w:val="24"/>
        </w:rPr>
        <w:t>отговорен за връщането на имената на наличните песни</w:t>
      </w:r>
    </w:p>
    <w:p w14:paraId="57E3C74B" w14:textId="58616262" w:rsidR="00051F74" w:rsidDel="009134E3" w:rsidRDefault="00051F74">
      <w:pPr>
        <w:spacing w:after="0" w:line="286" w:lineRule="auto"/>
        <w:jc w:val="both"/>
        <w:rPr>
          <w:del w:id="707" w:author="Valentin Aleksandrov" w:date="2020-09-09T09:40:00Z"/>
          <w:rFonts w:ascii="Arial" w:hAnsi="Arial" w:cs="Arial"/>
          <w:sz w:val="24"/>
          <w:szCs w:val="24"/>
        </w:rPr>
        <w:pPrChange w:id="708" w:author="user" w:date="2020-09-08T17:57:00Z">
          <w:pPr>
            <w:spacing w:after="0" w:line="240" w:lineRule="auto"/>
            <w:jc w:val="both"/>
          </w:pPr>
        </w:pPrChange>
      </w:pPr>
    </w:p>
    <w:p w14:paraId="2B083726" w14:textId="4B0B9D38" w:rsidR="00051F74" w:rsidRDefault="00051F74">
      <w:pPr>
        <w:spacing w:after="0" w:line="286" w:lineRule="auto"/>
        <w:jc w:val="both"/>
        <w:rPr>
          <w:ins w:id="709" w:author="Valentin Aleksandrov" w:date="2020-09-09T09:40:00Z"/>
          <w:rFonts w:ascii="Arial" w:hAnsi="Arial" w:cs="Arial"/>
          <w:sz w:val="24"/>
          <w:szCs w:val="24"/>
          <w:lang w:val="en-US"/>
        </w:rPr>
      </w:pPr>
      <w:del w:id="710" w:author="Valentin Aleksandrov" w:date="2020-09-09T09:40:00Z">
        <w:r w:rsidDel="009134E3">
          <w:rPr>
            <w:noProof/>
            <w:lang w:val="en-US" w:bidi="he-IL"/>
          </w:rPr>
          <w:drawing>
            <wp:inline distT="0" distB="0" distL="0" distR="0" wp14:anchorId="6B621BB9" wp14:editId="179B4C81">
              <wp:extent cx="5943600" cy="826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826770"/>
                      </a:xfrm>
                      <a:prstGeom prst="rect">
                        <a:avLst/>
                      </a:prstGeom>
                    </pic:spPr>
                  </pic:pic>
                </a:graphicData>
              </a:graphic>
            </wp:inline>
          </w:drawing>
        </w:r>
      </w:del>
    </w:p>
    <w:p w14:paraId="02FC340E" w14:textId="7C96DA1A" w:rsidR="009134E3" w:rsidRDefault="009134E3">
      <w:pPr>
        <w:spacing w:after="0" w:line="286" w:lineRule="auto"/>
        <w:jc w:val="both"/>
        <w:rPr>
          <w:rFonts w:ascii="Arial" w:hAnsi="Arial" w:cs="Arial"/>
          <w:sz w:val="24"/>
          <w:szCs w:val="24"/>
          <w:lang w:val="en-US"/>
        </w:rPr>
        <w:pPrChange w:id="711" w:author="user" w:date="2020-09-08T17:57:00Z">
          <w:pPr>
            <w:spacing w:after="0" w:line="240" w:lineRule="auto"/>
            <w:jc w:val="both"/>
          </w:pPr>
        </w:pPrChange>
      </w:pPr>
      <w:ins w:id="712" w:author="Valentin Aleksandrov" w:date="2020-09-09T09:40:00Z">
        <w:r>
          <w:rPr>
            <w:rFonts w:ascii="Arial" w:hAnsi="Arial" w:cs="Arial"/>
            <w:noProof/>
            <w:sz w:val="24"/>
            <w:szCs w:val="24"/>
            <w:lang w:val="en-US"/>
          </w:rPr>
          <w:drawing>
            <wp:inline distT="0" distB="0" distL="0" distR="0" wp14:anchorId="3C58AF63" wp14:editId="21134DA8">
              <wp:extent cx="5017135" cy="597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7135" cy="597535"/>
                      </a:xfrm>
                      <a:prstGeom prst="rect">
                        <a:avLst/>
                      </a:prstGeom>
                      <a:noFill/>
                    </pic:spPr>
                  </pic:pic>
                </a:graphicData>
              </a:graphic>
            </wp:inline>
          </w:drawing>
        </w:r>
      </w:ins>
    </w:p>
    <w:p w14:paraId="4F3C1ACC" w14:textId="0EE68679" w:rsidR="00051F74" w:rsidRDefault="00051F74">
      <w:pPr>
        <w:spacing w:after="0" w:line="286" w:lineRule="auto"/>
        <w:jc w:val="both"/>
        <w:rPr>
          <w:rFonts w:ascii="Arial" w:hAnsi="Arial" w:cs="Arial"/>
          <w:sz w:val="24"/>
          <w:szCs w:val="24"/>
          <w:lang w:val="en-US"/>
        </w:rPr>
        <w:pPrChange w:id="713" w:author="user" w:date="2020-09-08T17:57:00Z">
          <w:pPr>
            <w:spacing w:after="0" w:line="240" w:lineRule="auto"/>
            <w:jc w:val="both"/>
          </w:pPr>
        </w:pPrChange>
      </w:pPr>
    </w:p>
    <w:p w14:paraId="3CC1939E" w14:textId="2562B718" w:rsidR="00051F74" w:rsidRDefault="00051F74">
      <w:pPr>
        <w:spacing w:after="0" w:line="286" w:lineRule="auto"/>
        <w:jc w:val="both"/>
        <w:rPr>
          <w:rFonts w:ascii="Arial" w:hAnsi="Arial" w:cs="Arial"/>
          <w:sz w:val="24"/>
          <w:szCs w:val="24"/>
        </w:rPr>
        <w:pPrChange w:id="714" w:author="user" w:date="2020-09-08T17:57:00Z">
          <w:pPr>
            <w:spacing w:after="0" w:line="240" w:lineRule="auto"/>
            <w:jc w:val="both"/>
          </w:pPr>
        </w:pPrChange>
      </w:pPr>
      <w:r>
        <w:rPr>
          <w:rFonts w:ascii="Arial" w:hAnsi="Arial" w:cs="Arial"/>
          <w:sz w:val="24"/>
          <w:szCs w:val="24"/>
        </w:rPr>
        <w:t xml:space="preserve">Фигура </w:t>
      </w:r>
      <w:r w:rsidRPr="00051F74">
        <w:rPr>
          <w:rFonts w:ascii="Arial" w:hAnsi="Arial" w:cs="Arial"/>
          <w:sz w:val="24"/>
          <w:szCs w:val="24"/>
          <w:highlight w:val="green"/>
          <w:lang w:val="en-US"/>
        </w:rPr>
        <w:t>N</w:t>
      </w:r>
      <w:r w:rsidRPr="004D350F">
        <w:rPr>
          <w:rFonts w:ascii="Arial" w:hAnsi="Arial" w:cs="Arial"/>
          <w:sz w:val="24"/>
          <w:szCs w:val="24"/>
          <w:lang w:val="ru-RU"/>
        </w:rPr>
        <w:t xml:space="preserve">. </w:t>
      </w:r>
      <w:r>
        <w:rPr>
          <w:rFonts w:ascii="Arial" w:hAnsi="Arial" w:cs="Arial"/>
          <w:sz w:val="24"/>
          <w:szCs w:val="24"/>
          <w:lang w:val="en-US"/>
        </w:rPr>
        <w:t>End</w:t>
      </w:r>
      <w:r w:rsidRPr="004D350F">
        <w:rPr>
          <w:rFonts w:ascii="Arial" w:hAnsi="Arial" w:cs="Arial"/>
          <w:sz w:val="24"/>
          <w:szCs w:val="24"/>
          <w:lang w:val="ru-RU"/>
        </w:rPr>
        <w:t xml:space="preserve"> </w:t>
      </w:r>
      <w:r>
        <w:rPr>
          <w:rFonts w:ascii="Arial" w:hAnsi="Arial" w:cs="Arial"/>
          <w:sz w:val="24"/>
          <w:szCs w:val="24"/>
          <w:lang w:val="en-US"/>
        </w:rPr>
        <w:t>point</w:t>
      </w:r>
      <w:r w:rsidRPr="004D350F">
        <w:rPr>
          <w:rFonts w:ascii="Arial" w:hAnsi="Arial" w:cs="Arial"/>
          <w:sz w:val="24"/>
          <w:szCs w:val="24"/>
          <w:lang w:val="ru-RU"/>
        </w:rPr>
        <w:t xml:space="preserve"> </w:t>
      </w:r>
      <w:r>
        <w:rPr>
          <w:rFonts w:ascii="Arial" w:hAnsi="Arial" w:cs="Arial"/>
          <w:sz w:val="24"/>
          <w:szCs w:val="24"/>
        </w:rPr>
        <w:t>отговорен да приеме изсвирената песен от потребителя и да провери на коя песен отговаря песента, която клиента е изсвирил.</w:t>
      </w:r>
    </w:p>
    <w:p w14:paraId="5716C88B" w14:textId="20185883" w:rsidR="00051F74" w:rsidRDefault="00051F74">
      <w:pPr>
        <w:spacing w:after="0" w:line="286" w:lineRule="auto"/>
        <w:jc w:val="both"/>
        <w:rPr>
          <w:rFonts w:ascii="Arial" w:hAnsi="Arial" w:cs="Arial"/>
          <w:sz w:val="24"/>
          <w:szCs w:val="24"/>
        </w:rPr>
        <w:pPrChange w:id="715" w:author="user" w:date="2020-09-08T17:57:00Z">
          <w:pPr>
            <w:spacing w:after="0" w:line="240" w:lineRule="auto"/>
            <w:jc w:val="both"/>
          </w:pPr>
        </w:pPrChange>
      </w:pPr>
    </w:p>
    <w:p w14:paraId="2E47CD42" w14:textId="77777777" w:rsidR="00E72B54" w:rsidRDefault="00E72B54">
      <w:pPr>
        <w:spacing w:after="0" w:line="286" w:lineRule="auto"/>
        <w:jc w:val="both"/>
        <w:rPr>
          <w:rFonts w:ascii="Arial" w:hAnsi="Arial" w:cs="Arial"/>
          <w:b/>
          <w:bCs/>
          <w:sz w:val="32"/>
          <w:szCs w:val="32"/>
        </w:rPr>
        <w:pPrChange w:id="716" w:author="user" w:date="2020-09-08T17:57:00Z">
          <w:pPr>
            <w:spacing w:after="0" w:line="240" w:lineRule="auto"/>
          </w:pPr>
        </w:pPrChange>
      </w:pPr>
      <w:r>
        <w:rPr>
          <w:rFonts w:ascii="Arial" w:hAnsi="Arial" w:cs="Arial"/>
          <w:b/>
          <w:bCs/>
          <w:sz w:val="32"/>
          <w:szCs w:val="32"/>
        </w:rPr>
        <w:t>Създаване на услуги</w:t>
      </w:r>
    </w:p>
    <w:p w14:paraId="1B3C1182" w14:textId="77777777" w:rsidR="00E72B54" w:rsidRDefault="00E72B54">
      <w:pPr>
        <w:spacing w:after="0" w:line="286" w:lineRule="auto"/>
        <w:jc w:val="both"/>
        <w:rPr>
          <w:rFonts w:ascii="Arial" w:hAnsi="Arial" w:cs="Arial"/>
          <w:b/>
          <w:bCs/>
          <w:sz w:val="32"/>
          <w:szCs w:val="32"/>
        </w:rPr>
        <w:pPrChange w:id="717" w:author="user" w:date="2020-09-08T17:57:00Z">
          <w:pPr>
            <w:spacing w:after="0" w:line="240" w:lineRule="auto"/>
          </w:pPr>
        </w:pPrChange>
      </w:pPr>
    </w:p>
    <w:p w14:paraId="6D2791CE" w14:textId="3190838F" w:rsidR="00E72B54" w:rsidRPr="00E72B54" w:rsidRDefault="00E72B54">
      <w:pPr>
        <w:spacing w:after="0" w:line="286" w:lineRule="auto"/>
        <w:jc w:val="both"/>
        <w:rPr>
          <w:rFonts w:ascii="Arial" w:hAnsi="Arial" w:cs="Arial"/>
          <w:sz w:val="24"/>
          <w:szCs w:val="24"/>
        </w:rPr>
        <w:pPrChange w:id="718" w:author="user" w:date="2020-09-08T17:57:00Z">
          <w:pPr>
            <w:spacing w:after="0" w:line="240" w:lineRule="auto"/>
          </w:pPr>
        </w:pPrChange>
      </w:pPr>
      <w:r w:rsidRPr="00E72B54">
        <w:rPr>
          <w:rFonts w:ascii="Arial" w:hAnsi="Arial" w:cs="Arial"/>
          <w:sz w:val="24"/>
          <w:szCs w:val="24"/>
        </w:rPr>
        <w:t>Създаване на услуги, които да направят връзката към базата данни и да върнат обработена информацията.</w:t>
      </w:r>
    </w:p>
    <w:p w14:paraId="1013C577" w14:textId="618B28C4" w:rsidR="00E72B54" w:rsidRDefault="00E72B54">
      <w:pPr>
        <w:spacing w:after="0" w:line="286" w:lineRule="auto"/>
        <w:jc w:val="both"/>
        <w:rPr>
          <w:rFonts w:ascii="Arial" w:hAnsi="Arial" w:cs="Arial"/>
          <w:sz w:val="32"/>
          <w:szCs w:val="32"/>
        </w:rPr>
        <w:pPrChange w:id="719" w:author="user" w:date="2020-09-08T17:57:00Z">
          <w:pPr>
            <w:spacing w:after="0" w:line="240" w:lineRule="auto"/>
          </w:pPr>
        </w:pPrChange>
      </w:pPr>
    </w:p>
    <w:p w14:paraId="32A7CC6F" w14:textId="4332A05A" w:rsidR="00E72B54" w:rsidRDefault="009134E3">
      <w:pPr>
        <w:spacing w:after="0" w:line="286" w:lineRule="auto"/>
        <w:jc w:val="both"/>
        <w:rPr>
          <w:rFonts w:ascii="Arial" w:hAnsi="Arial" w:cs="Arial"/>
          <w:sz w:val="32"/>
          <w:szCs w:val="32"/>
          <w:lang w:val="en-US"/>
        </w:rPr>
        <w:pPrChange w:id="720" w:author="user" w:date="2020-09-08T17:57:00Z">
          <w:pPr>
            <w:spacing w:after="0" w:line="240" w:lineRule="auto"/>
          </w:pPr>
        </w:pPrChange>
      </w:pPr>
      <w:ins w:id="721" w:author="Valentin Aleksandrov" w:date="2020-09-09T09:42:00Z">
        <w:r>
          <w:rPr>
            <w:noProof/>
          </w:rPr>
          <w:lastRenderedPageBreak/>
          <w:drawing>
            <wp:inline distT="0" distB="0" distL="0" distR="0" wp14:anchorId="6844169E" wp14:editId="0E75405B">
              <wp:extent cx="5943600" cy="20135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13585"/>
                      </a:xfrm>
                      <a:prstGeom prst="rect">
                        <a:avLst/>
                      </a:prstGeom>
                    </pic:spPr>
                  </pic:pic>
                </a:graphicData>
              </a:graphic>
            </wp:inline>
          </w:drawing>
        </w:r>
      </w:ins>
      <w:del w:id="722" w:author="Valentin Aleksandrov" w:date="2020-09-09T09:42:00Z">
        <w:r w:rsidR="00E72B54" w:rsidDel="009134E3">
          <w:rPr>
            <w:noProof/>
            <w:lang w:val="en-US" w:bidi="he-IL"/>
          </w:rPr>
          <w:drawing>
            <wp:inline distT="0" distB="0" distL="0" distR="0" wp14:anchorId="4586C344" wp14:editId="083E6681">
              <wp:extent cx="5943600" cy="16560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656080"/>
                      </a:xfrm>
                      <a:prstGeom prst="rect">
                        <a:avLst/>
                      </a:prstGeom>
                    </pic:spPr>
                  </pic:pic>
                </a:graphicData>
              </a:graphic>
            </wp:inline>
          </w:drawing>
        </w:r>
      </w:del>
    </w:p>
    <w:p w14:paraId="40AF4BBD" w14:textId="4ED98346" w:rsidR="00E72B54" w:rsidRDefault="00E72B54">
      <w:pPr>
        <w:spacing w:after="0" w:line="286" w:lineRule="auto"/>
        <w:jc w:val="both"/>
        <w:rPr>
          <w:rFonts w:ascii="Arial" w:hAnsi="Arial" w:cs="Arial"/>
          <w:sz w:val="32"/>
          <w:szCs w:val="32"/>
          <w:lang w:val="en-US"/>
        </w:rPr>
        <w:pPrChange w:id="723" w:author="user" w:date="2020-09-08T17:57:00Z">
          <w:pPr>
            <w:spacing w:after="0" w:line="240" w:lineRule="auto"/>
          </w:pPr>
        </w:pPrChange>
      </w:pPr>
    </w:p>
    <w:p w14:paraId="098DFFE1" w14:textId="4573DA2B" w:rsidR="00E72B54" w:rsidRDefault="00E72B54">
      <w:pPr>
        <w:spacing w:after="0" w:line="286" w:lineRule="auto"/>
        <w:jc w:val="both"/>
        <w:rPr>
          <w:rFonts w:ascii="Arial" w:hAnsi="Arial" w:cs="Arial"/>
          <w:sz w:val="24"/>
          <w:szCs w:val="24"/>
        </w:rPr>
        <w:pPrChange w:id="724" w:author="user" w:date="2020-09-08T17:57:00Z">
          <w:pPr>
            <w:spacing w:after="0" w:line="240" w:lineRule="auto"/>
          </w:pPr>
        </w:pPrChange>
      </w:pPr>
      <w:r w:rsidRPr="00E72B54">
        <w:rPr>
          <w:rFonts w:ascii="Arial" w:hAnsi="Arial" w:cs="Arial"/>
          <w:sz w:val="24"/>
          <w:szCs w:val="24"/>
        </w:rPr>
        <w:t xml:space="preserve">Фигура </w:t>
      </w:r>
      <w:r w:rsidRPr="00E72B54">
        <w:rPr>
          <w:rFonts w:ascii="Arial" w:hAnsi="Arial" w:cs="Arial"/>
          <w:sz w:val="24"/>
          <w:szCs w:val="24"/>
          <w:highlight w:val="green"/>
          <w:lang w:val="en-US"/>
        </w:rPr>
        <w:t>N</w:t>
      </w:r>
      <w:r w:rsidRPr="004D350F">
        <w:rPr>
          <w:rFonts w:ascii="Arial" w:hAnsi="Arial" w:cs="Arial"/>
          <w:sz w:val="24"/>
          <w:szCs w:val="24"/>
          <w:lang w:val="ru-RU"/>
        </w:rPr>
        <w:t xml:space="preserve">. </w:t>
      </w:r>
      <w:r w:rsidRPr="00E72B54">
        <w:rPr>
          <w:rFonts w:ascii="Arial" w:hAnsi="Arial" w:cs="Arial"/>
          <w:sz w:val="24"/>
          <w:szCs w:val="24"/>
        </w:rPr>
        <w:t>Услуга, която ще върне наличните песни.</w:t>
      </w:r>
    </w:p>
    <w:p w14:paraId="0885845B" w14:textId="05335DA5" w:rsidR="00E72B54" w:rsidRDefault="00E72B54">
      <w:pPr>
        <w:spacing w:after="0" w:line="286" w:lineRule="auto"/>
        <w:jc w:val="both"/>
        <w:rPr>
          <w:rFonts w:ascii="Arial" w:hAnsi="Arial" w:cs="Arial"/>
          <w:sz w:val="24"/>
          <w:szCs w:val="24"/>
        </w:rPr>
        <w:pPrChange w:id="725" w:author="user" w:date="2020-09-08T17:57:00Z">
          <w:pPr>
            <w:spacing w:after="0" w:line="240" w:lineRule="auto"/>
          </w:pPr>
        </w:pPrChange>
      </w:pPr>
    </w:p>
    <w:p w14:paraId="1E9C3A77" w14:textId="3E6B5F2C" w:rsidR="00E72B54" w:rsidRPr="00E72B54" w:rsidRDefault="009134E3">
      <w:pPr>
        <w:spacing w:after="0" w:line="286" w:lineRule="auto"/>
        <w:jc w:val="both"/>
        <w:rPr>
          <w:rFonts w:ascii="Arial" w:hAnsi="Arial" w:cs="Arial"/>
          <w:sz w:val="24"/>
          <w:szCs w:val="24"/>
          <w:lang w:val="en-US"/>
        </w:rPr>
        <w:pPrChange w:id="726" w:author="user" w:date="2020-09-08T17:57:00Z">
          <w:pPr>
            <w:spacing w:after="0" w:line="240" w:lineRule="auto"/>
          </w:pPr>
        </w:pPrChange>
      </w:pPr>
      <w:ins w:id="727" w:author="Valentin Aleksandrov" w:date="2020-09-09T09:44:00Z">
        <w:r w:rsidRPr="009134E3">
          <w:lastRenderedPageBreak/>
          <w:drawing>
            <wp:inline distT="0" distB="0" distL="0" distR="0" wp14:anchorId="10921FE1" wp14:editId="21A1273F">
              <wp:extent cx="5943600" cy="81591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159115"/>
                      </a:xfrm>
                      <a:prstGeom prst="rect">
                        <a:avLst/>
                      </a:prstGeom>
                    </pic:spPr>
                  </pic:pic>
                </a:graphicData>
              </a:graphic>
            </wp:inline>
          </w:drawing>
        </w:r>
      </w:ins>
      <w:del w:id="728" w:author="Valentin Aleksandrov" w:date="2020-09-09T09:44:00Z">
        <w:r w:rsidR="00B258EC" w:rsidDel="009134E3">
          <w:rPr>
            <w:noProof/>
            <w:lang w:val="en-US" w:bidi="he-IL"/>
          </w:rPr>
          <w:drawing>
            <wp:inline distT="0" distB="0" distL="0" distR="0" wp14:anchorId="11470BCC" wp14:editId="382EF92C">
              <wp:extent cx="5943600" cy="56159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615940"/>
                      </a:xfrm>
                      <a:prstGeom prst="rect">
                        <a:avLst/>
                      </a:prstGeom>
                    </pic:spPr>
                  </pic:pic>
                </a:graphicData>
              </a:graphic>
            </wp:inline>
          </w:drawing>
        </w:r>
      </w:del>
    </w:p>
    <w:p w14:paraId="61084F29" w14:textId="376DE537" w:rsidR="00051F74" w:rsidRDefault="00051F74">
      <w:pPr>
        <w:spacing w:after="0" w:line="286" w:lineRule="auto"/>
        <w:jc w:val="both"/>
        <w:rPr>
          <w:rFonts w:ascii="Arial" w:hAnsi="Arial" w:cs="Arial"/>
          <w:sz w:val="24"/>
          <w:szCs w:val="24"/>
        </w:rPr>
        <w:pPrChange w:id="729" w:author="user" w:date="2020-09-08T17:57:00Z">
          <w:pPr>
            <w:spacing w:after="0" w:line="240" w:lineRule="auto"/>
            <w:jc w:val="both"/>
          </w:pPr>
        </w:pPrChange>
      </w:pPr>
    </w:p>
    <w:p w14:paraId="0DFF4F7E" w14:textId="3DC6C3C6" w:rsidR="00B258EC" w:rsidRDefault="00B258EC">
      <w:pPr>
        <w:spacing w:after="0" w:line="286" w:lineRule="auto"/>
        <w:jc w:val="both"/>
        <w:rPr>
          <w:rFonts w:ascii="Arial" w:hAnsi="Arial" w:cs="Arial"/>
          <w:sz w:val="24"/>
          <w:szCs w:val="24"/>
        </w:rPr>
        <w:pPrChange w:id="730" w:author="user" w:date="2020-09-08T17:57:00Z">
          <w:pPr>
            <w:spacing w:after="0" w:line="240" w:lineRule="auto"/>
            <w:jc w:val="both"/>
          </w:pPr>
        </w:pPrChange>
      </w:pPr>
      <w:r>
        <w:rPr>
          <w:rFonts w:ascii="Arial" w:hAnsi="Arial" w:cs="Arial"/>
          <w:sz w:val="24"/>
          <w:szCs w:val="24"/>
        </w:rPr>
        <w:t xml:space="preserve">Фигура </w:t>
      </w:r>
      <w:r w:rsidRPr="00D4344E">
        <w:rPr>
          <w:rFonts w:ascii="Arial" w:hAnsi="Arial" w:cs="Arial"/>
          <w:sz w:val="24"/>
          <w:szCs w:val="24"/>
          <w:highlight w:val="green"/>
          <w:lang w:val="en-US"/>
        </w:rPr>
        <w:t>N</w:t>
      </w:r>
      <w:r w:rsidRPr="004D350F">
        <w:rPr>
          <w:rFonts w:ascii="Arial" w:hAnsi="Arial" w:cs="Arial"/>
          <w:sz w:val="24"/>
          <w:szCs w:val="24"/>
          <w:lang w:val="ru-RU"/>
        </w:rPr>
        <w:t xml:space="preserve">. </w:t>
      </w:r>
      <w:r>
        <w:rPr>
          <w:rFonts w:ascii="Arial" w:hAnsi="Arial" w:cs="Arial"/>
          <w:sz w:val="24"/>
          <w:szCs w:val="24"/>
        </w:rPr>
        <w:t>Услуга, която ще провери дали изсвирената музика от потребителя съвпада с някоя песен от наличните в базата данни.</w:t>
      </w:r>
    </w:p>
    <w:p w14:paraId="0D516337" w14:textId="0657F81F" w:rsidR="00B258EC" w:rsidRDefault="00B258EC">
      <w:pPr>
        <w:spacing w:after="0" w:line="286" w:lineRule="auto"/>
        <w:jc w:val="both"/>
        <w:rPr>
          <w:rFonts w:ascii="Arial" w:hAnsi="Arial" w:cs="Arial"/>
          <w:sz w:val="24"/>
          <w:szCs w:val="24"/>
        </w:rPr>
        <w:pPrChange w:id="731" w:author="user" w:date="2020-09-08T17:57:00Z">
          <w:pPr>
            <w:spacing w:after="0" w:line="240" w:lineRule="auto"/>
            <w:jc w:val="both"/>
          </w:pPr>
        </w:pPrChange>
      </w:pPr>
    </w:p>
    <w:p w14:paraId="263CC650" w14:textId="6B43532E" w:rsidR="00B258EC" w:rsidRPr="00B258EC" w:rsidRDefault="00B258EC">
      <w:pPr>
        <w:spacing w:after="0" w:line="286" w:lineRule="auto"/>
        <w:jc w:val="both"/>
        <w:rPr>
          <w:rFonts w:ascii="Arial" w:hAnsi="Arial" w:cs="Arial"/>
          <w:b/>
          <w:bCs/>
          <w:sz w:val="32"/>
          <w:szCs w:val="32"/>
        </w:rPr>
        <w:pPrChange w:id="732" w:author="user" w:date="2020-09-08T17:57:00Z">
          <w:pPr>
            <w:spacing w:after="0" w:line="240" w:lineRule="auto"/>
          </w:pPr>
        </w:pPrChange>
      </w:pPr>
      <w:r>
        <w:rPr>
          <w:rFonts w:ascii="Arial" w:hAnsi="Arial" w:cs="Arial"/>
          <w:b/>
          <w:bCs/>
          <w:sz w:val="32"/>
          <w:szCs w:val="32"/>
        </w:rPr>
        <w:t>Имплементиране на алгоритъм за търсене на песни</w:t>
      </w:r>
    </w:p>
    <w:p w14:paraId="77D66725" w14:textId="70C7EA0A" w:rsidR="00B258EC" w:rsidRDefault="00B258EC">
      <w:pPr>
        <w:spacing w:after="0" w:line="286" w:lineRule="auto"/>
        <w:jc w:val="both"/>
        <w:rPr>
          <w:rFonts w:ascii="Arial" w:hAnsi="Arial" w:cs="Arial"/>
          <w:sz w:val="24"/>
          <w:szCs w:val="24"/>
        </w:rPr>
        <w:pPrChange w:id="733" w:author="user" w:date="2020-09-08T17:57:00Z">
          <w:pPr>
            <w:spacing w:after="0" w:line="240" w:lineRule="auto"/>
            <w:jc w:val="both"/>
          </w:pPr>
        </w:pPrChange>
      </w:pPr>
    </w:p>
    <w:p w14:paraId="406A7027" w14:textId="4AFA89C3" w:rsidR="00B258EC" w:rsidRPr="00B258EC" w:rsidRDefault="00D63B15" w:rsidP="00051F74">
      <w:pPr>
        <w:spacing w:after="0" w:line="240" w:lineRule="auto"/>
        <w:jc w:val="both"/>
        <w:rPr>
          <w:rFonts w:ascii="Arial" w:hAnsi="Arial" w:cs="Arial"/>
          <w:sz w:val="24"/>
          <w:szCs w:val="24"/>
          <w:lang w:val="en-US"/>
        </w:rPr>
      </w:pPr>
      <w:ins w:id="734" w:author="Valentin Aleksandrov" w:date="2020-09-09T09:47:00Z">
        <w:r w:rsidRPr="00D63B15">
          <w:drawing>
            <wp:inline distT="0" distB="0" distL="0" distR="0" wp14:anchorId="130D1CA8" wp14:editId="721FD9FC">
              <wp:extent cx="5943600" cy="43008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300855"/>
                      </a:xfrm>
                      <a:prstGeom prst="rect">
                        <a:avLst/>
                      </a:prstGeom>
                    </pic:spPr>
                  </pic:pic>
                </a:graphicData>
              </a:graphic>
            </wp:inline>
          </w:drawing>
        </w:r>
      </w:ins>
      <w:del w:id="735" w:author="Valentin Aleksandrov" w:date="2020-09-09T09:47:00Z">
        <w:r w:rsidR="00B258EC" w:rsidDel="00D63B15">
          <w:rPr>
            <w:noProof/>
            <w:lang w:val="en-US" w:bidi="he-IL"/>
          </w:rPr>
          <w:drawing>
            <wp:inline distT="0" distB="0" distL="0" distR="0" wp14:anchorId="0FB1128B" wp14:editId="0883E95E">
              <wp:extent cx="5943600" cy="3009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09900"/>
                      </a:xfrm>
                      <a:prstGeom prst="rect">
                        <a:avLst/>
                      </a:prstGeom>
                    </pic:spPr>
                  </pic:pic>
                </a:graphicData>
              </a:graphic>
            </wp:inline>
          </w:drawing>
        </w:r>
      </w:del>
    </w:p>
    <w:p w14:paraId="693CA869" w14:textId="071C4C2E" w:rsidR="00B258EC" w:rsidRDefault="00B258EC" w:rsidP="00051F74">
      <w:pPr>
        <w:spacing w:after="0" w:line="240" w:lineRule="auto"/>
        <w:jc w:val="both"/>
        <w:rPr>
          <w:rFonts w:ascii="Arial" w:hAnsi="Arial" w:cs="Arial"/>
          <w:sz w:val="24"/>
          <w:szCs w:val="24"/>
        </w:rPr>
      </w:pPr>
    </w:p>
    <w:p w14:paraId="63A33921" w14:textId="60014FA8" w:rsidR="00B258EC" w:rsidRPr="004D350F" w:rsidRDefault="00B258EC" w:rsidP="00051F74">
      <w:pPr>
        <w:spacing w:after="0" w:line="240" w:lineRule="auto"/>
        <w:jc w:val="both"/>
        <w:rPr>
          <w:rFonts w:ascii="Arial" w:hAnsi="Arial" w:cs="Arial"/>
          <w:sz w:val="24"/>
          <w:szCs w:val="24"/>
          <w:lang w:val="ru-RU"/>
        </w:rPr>
      </w:pPr>
      <w:r>
        <w:rPr>
          <w:rFonts w:ascii="Arial" w:hAnsi="Arial" w:cs="Arial"/>
          <w:sz w:val="24"/>
          <w:szCs w:val="24"/>
        </w:rPr>
        <w:t xml:space="preserve">Фигура </w:t>
      </w:r>
      <w:r w:rsidRPr="00D4344E">
        <w:rPr>
          <w:rFonts w:ascii="Arial" w:hAnsi="Arial" w:cs="Arial"/>
          <w:sz w:val="24"/>
          <w:szCs w:val="24"/>
          <w:highlight w:val="green"/>
          <w:lang w:val="en-US"/>
        </w:rPr>
        <w:t>N</w:t>
      </w:r>
      <w:r w:rsidRPr="004D350F">
        <w:rPr>
          <w:rFonts w:ascii="Arial" w:hAnsi="Arial" w:cs="Arial"/>
          <w:sz w:val="24"/>
          <w:szCs w:val="24"/>
          <w:lang w:val="ru-RU"/>
        </w:rPr>
        <w:t xml:space="preserve">. </w:t>
      </w:r>
      <w:r>
        <w:rPr>
          <w:rFonts w:ascii="Arial" w:hAnsi="Arial" w:cs="Arial"/>
          <w:sz w:val="24"/>
          <w:szCs w:val="24"/>
        </w:rPr>
        <w:t>Имплементация на алгоритъма, който ще се погрижи да провери дали изсвирената от клиента песен съвпада с песен от базата данни.</w:t>
      </w:r>
    </w:p>
    <w:p w14:paraId="731EA945" w14:textId="5126816D" w:rsidR="00051F74" w:rsidRPr="004D350F" w:rsidRDefault="00051F74" w:rsidP="00C570BE">
      <w:pPr>
        <w:spacing w:after="0" w:line="240" w:lineRule="auto"/>
        <w:jc w:val="both"/>
        <w:rPr>
          <w:rFonts w:ascii="Arial" w:hAnsi="Arial" w:cs="Arial"/>
          <w:sz w:val="24"/>
          <w:szCs w:val="24"/>
          <w:lang w:val="ru-RU"/>
        </w:rPr>
      </w:pPr>
    </w:p>
    <w:p w14:paraId="4D400E3C" w14:textId="1476EE31" w:rsidR="00D4344E" w:rsidRPr="00D4344E" w:rsidRDefault="00D4344E">
      <w:pPr>
        <w:spacing w:after="0" w:line="286" w:lineRule="auto"/>
        <w:jc w:val="both"/>
        <w:rPr>
          <w:rFonts w:ascii="Arial" w:hAnsi="Arial" w:cs="Arial"/>
          <w:b/>
          <w:bCs/>
          <w:sz w:val="32"/>
          <w:szCs w:val="32"/>
        </w:rPr>
        <w:pPrChange w:id="736" w:author="user" w:date="2020-09-08T17:57:00Z">
          <w:pPr>
            <w:spacing w:after="0" w:line="240" w:lineRule="auto"/>
          </w:pPr>
        </w:pPrChange>
      </w:pPr>
      <w:r w:rsidRPr="00D4344E">
        <w:rPr>
          <w:rFonts w:ascii="Arial" w:hAnsi="Arial" w:cs="Arial"/>
          <w:b/>
          <w:bCs/>
          <w:sz w:val="32"/>
          <w:szCs w:val="32"/>
        </w:rPr>
        <w:t>Описание на програмната реализация на клиентската част на приложението</w:t>
      </w:r>
    </w:p>
    <w:p w14:paraId="319C7EA8" w14:textId="5BB3B6FD" w:rsidR="00D4344E" w:rsidRDefault="00D4344E">
      <w:pPr>
        <w:spacing w:after="0" w:line="286" w:lineRule="auto"/>
        <w:jc w:val="both"/>
        <w:rPr>
          <w:rFonts w:ascii="Arial" w:hAnsi="Arial" w:cs="Arial"/>
          <w:sz w:val="24"/>
          <w:szCs w:val="24"/>
        </w:rPr>
        <w:pPrChange w:id="737" w:author="user" w:date="2020-09-08T17:57:00Z">
          <w:pPr>
            <w:spacing w:after="0" w:line="240" w:lineRule="auto"/>
          </w:pPr>
        </w:pPrChange>
      </w:pPr>
    </w:p>
    <w:p w14:paraId="187FFE73" w14:textId="7DD20BDE" w:rsidR="00D4344E" w:rsidRDefault="00761731">
      <w:pPr>
        <w:spacing w:after="0" w:line="286" w:lineRule="auto"/>
        <w:ind w:firstLine="720"/>
        <w:jc w:val="both"/>
        <w:rPr>
          <w:rFonts w:ascii="Arial" w:hAnsi="Arial" w:cs="Arial"/>
          <w:sz w:val="24"/>
          <w:szCs w:val="24"/>
        </w:rPr>
        <w:pPrChange w:id="738" w:author="user" w:date="2020-09-08T17:57:00Z">
          <w:pPr>
            <w:spacing w:after="0" w:line="240" w:lineRule="auto"/>
            <w:ind w:firstLine="720"/>
            <w:jc w:val="both"/>
          </w:pPr>
        </w:pPrChange>
      </w:pPr>
      <w:r>
        <w:rPr>
          <w:rFonts w:ascii="Arial" w:hAnsi="Arial" w:cs="Arial"/>
          <w:sz w:val="24"/>
          <w:szCs w:val="24"/>
        </w:rPr>
        <w:t xml:space="preserve">Клиентската система е съставена от няколко на брой </w:t>
      </w:r>
      <w:r>
        <w:rPr>
          <w:rFonts w:ascii="Arial" w:hAnsi="Arial" w:cs="Arial"/>
          <w:sz w:val="24"/>
          <w:szCs w:val="24"/>
          <w:lang w:val="en-US"/>
        </w:rPr>
        <w:t>HTML</w:t>
      </w:r>
      <w:r w:rsidRPr="004D350F">
        <w:rPr>
          <w:rFonts w:ascii="Arial" w:hAnsi="Arial" w:cs="Arial"/>
          <w:sz w:val="24"/>
          <w:szCs w:val="24"/>
          <w:lang w:val="ru-RU"/>
        </w:rPr>
        <w:t xml:space="preserve"> </w:t>
      </w:r>
      <w:r>
        <w:rPr>
          <w:rFonts w:ascii="Arial" w:hAnsi="Arial" w:cs="Arial"/>
          <w:sz w:val="24"/>
          <w:szCs w:val="24"/>
        </w:rPr>
        <w:t>страници, всяка отговорна с определена функционалност.</w:t>
      </w:r>
      <w:r w:rsidR="00B90431">
        <w:rPr>
          <w:rFonts w:ascii="Arial" w:hAnsi="Arial" w:cs="Arial"/>
          <w:sz w:val="24"/>
          <w:szCs w:val="24"/>
        </w:rPr>
        <w:t xml:space="preserve"> При стартирането на приложението първата страница има задачата да визуализира меню, което позволява на клиента да избере коя функционалност на приложението иска да използва.</w:t>
      </w:r>
    </w:p>
    <w:p w14:paraId="7E1E4BA4" w14:textId="6B48C67D" w:rsidR="00B90431" w:rsidRDefault="00B90431">
      <w:pPr>
        <w:spacing w:after="0" w:line="286" w:lineRule="auto"/>
        <w:jc w:val="both"/>
        <w:rPr>
          <w:rFonts w:ascii="Arial" w:hAnsi="Arial" w:cs="Arial"/>
          <w:sz w:val="24"/>
          <w:szCs w:val="24"/>
        </w:rPr>
        <w:pPrChange w:id="739" w:author="user" w:date="2020-09-08T17:57:00Z">
          <w:pPr>
            <w:spacing w:after="0" w:line="240" w:lineRule="auto"/>
            <w:jc w:val="both"/>
          </w:pPr>
        </w:pPrChange>
      </w:pPr>
    </w:p>
    <w:p w14:paraId="6771B437" w14:textId="77777777" w:rsidR="00D63B15" w:rsidRDefault="00B90431">
      <w:pPr>
        <w:spacing w:after="0" w:line="286" w:lineRule="auto"/>
        <w:jc w:val="both"/>
        <w:rPr>
          <w:ins w:id="740" w:author="Valentin Aleksandrov" w:date="2020-09-09T09:48:00Z"/>
          <w:noProof/>
        </w:rPr>
      </w:pPr>
      <w:del w:id="741" w:author="Valentin Aleksandrov" w:date="2020-09-09T09:48:00Z">
        <w:r w:rsidDel="00D63B15">
          <w:rPr>
            <w:noProof/>
            <w:lang w:val="en-US" w:bidi="he-IL"/>
          </w:rPr>
          <w:lastRenderedPageBreak/>
          <w:drawing>
            <wp:inline distT="0" distB="0" distL="0" distR="0" wp14:anchorId="3BA94423" wp14:editId="554FF8B0">
              <wp:extent cx="4953000" cy="2905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1908" cy="2927946"/>
                      </a:xfrm>
                      <a:prstGeom prst="rect">
                        <a:avLst/>
                      </a:prstGeom>
                    </pic:spPr>
                  </pic:pic>
                </a:graphicData>
              </a:graphic>
            </wp:inline>
          </w:drawing>
        </w:r>
      </w:del>
      <w:ins w:id="742" w:author="Valentin Aleksandrov" w:date="2020-09-09T09:48:00Z">
        <w:r w:rsidR="00D63B15" w:rsidRPr="00D63B15">
          <w:rPr>
            <w:noProof/>
          </w:rPr>
          <w:t xml:space="preserve"> </w:t>
        </w:r>
        <w:r w:rsidR="00D63B15">
          <w:rPr>
            <w:noProof/>
          </w:rPr>
          <w:drawing>
            <wp:inline distT="0" distB="0" distL="0" distR="0" wp14:anchorId="2862C0AE" wp14:editId="1A278333">
              <wp:extent cx="5943600" cy="50920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092065"/>
                      </a:xfrm>
                      <a:prstGeom prst="rect">
                        <a:avLst/>
                      </a:prstGeom>
                    </pic:spPr>
                  </pic:pic>
                </a:graphicData>
              </a:graphic>
            </wp:inline>
          </w:drawing>
        </w:r>
      </w:ins>
    </w:p>
    <w:p w14:paraId="5438B10E" w14:textId="78E0E9AE" w:rsidR="00B90431" w:rsidRDefault="00B90431">
      <w:pPr>
        <w:spacing w:after="0" w:line="286" w:lineRule="auto"/>
        <w:jc w:val="both"/>
        <w:rPr>
          <w:rFonts w:ascii="Arial" w:hAnsi="Arial" w:cs="Arial"/>
          <w:sz w:val="24"/>
          <w:szCs w:val="24"/>
        </w:rPr>
        <w:pPrChange w:id="743" w:author="user" w:date="2020-09-08T17:57:00Z">
          <w:pPr>
            <w:spacing w:after="0" w:line="240" w:lineRule="auto"/>
            <w:jc w:val="both"/>
          </w:pPr>
        </w:pPrChange>
      </w:pPr>
      <w:r>
        <w:rPr>
          <w:rFonts w:ascii="Arial" w:hAnsi="Arial" w:cs="Arial"/>
          <w:sz w:val="24"/>
          <w:szCs w:val="24"/>
        </w:rPr>
        <w:t xml:space="preserve"> </w:t>
      </w:r>
    </w:p>
    <w:p w14:paraId="2C4BDC9A" w14:textId="1DED3CB5" w:rsidR="00B90431" w:rsidRDefault="00B90431">
      <w:pPr>
        <w:spacing w:after="0" w:line="286" w:lineRule="auto"/>
        <w:jc w:val="both"/>
        <w:rPr>
          <w:rFonts w:ascii="Arial" w:hAnsi="Arial" w:cs="Arial"/>
          <w:sz w:val="24"/>
          <w:szCs w:val="24"/>
        </w:rPr>
        <w:pPrChange w:id="744" w:author="user" w:date="2020-09-08T17:57:00Z">
          <w:pPr>
            <w:spacing w:after="0" w:line="240" w:lineRule="auto"/>
            <w:jc w:val="both"/>
          </w:pPr>
        </w:pPrChange>
      </w:pPr>
      <w:r>
        <w:rPr>
          <w:rFonts w:ascii="Arial" w:hAnsi="Arial" w:cs="Arial"/>
          <w:sz w:val="24"/>
          <w:szCs w:val="24"/>
        </w:rPr>
        <w:t xml:space="preserve">Фигура </w:t>
      </w:r>
      <w:r w:rsidRPr="003B3408">
        <w:rPr>
          <w:rFonts w:ascii="Arial" w:hAnsi="Arial" w:cs="Arial"/>
          <w:sz w:val="24"/>
          <w:szCs w:val="24"/>
          <w:highlight w:val="green"/>
          <w:lang w:val="en-US"/>
        </w:rPr>
        <w:t>N</w:t>
      </w:r>
      <w:r w:rsidRPr="004D350F">
        <w:rPr>
          <w:rFonts w:ascii="Arial" w:hAnsi="Arial" w:cs="Arial"/>
          <w:sz w:val="24"/>
          <w:szCs w:val="24"/>
          <w:lang w:val="ru-RU"/>
        </w:rPr>
        <w:t xml:space="preserve">. </w:t>
      </w:r>
      <w:r>
        <w:rPr>
          <w:rFonts w:ascii="Arial" w:hAnsi="Arial" w:cs="Arial"/>
          <w:sz w:val="24"/>
          <w:szCs w:val="24"/>
        </w:rPr>
        <w:t>Навигацията на приложението за основните функционалности.</w:t>
      </w:r>
    </w:p>
    <w:p w14:paraId="313E9E55" w14:textId="4A4CEDA8" w:rsidR="00B90431" w:rsidRDefault="00B90431">
      <w:pPr>
        <w:spacing w:after="0" w:line="286" w:lineRule="auto"/>
        <w:jc w:val="both"/>
        <w:rPr>
          <w:rFonts w:ascii="Arial" w:hAnsi="Arial" w:cs="Arial"/>
          <w:sz w:val="24"/>
          <w:szCs w:val="24"/>
        </w:rPr>
        <w:pPrChange w:id="745" w:author="user" w:date="2020-09-08T17:57:00Z">
          <w:pPr>
            <w:spacing w:after="0" w:line="240" w:lineRule="auto"/>
            <w:jc w:val="both"/>
          </w:pPr>
        </w:pPrChange>
      </w:pPr>
    </w:p>
    <w:p w14:paraId="46759399" w14:textId="25F634BB" w:rsidR="00B90431" w:rsidRDefault="00B90431">
      <w:pPr>
        <w:spacing w:after="0" w:line="286" w:lineRule="auto"/>
        <w:jc w:val="both"/>
        <w:rPr>
          <w:rFonts w:ascii="Arial" w:hAnsi="Arial" w:cs="Arial"/>
          <w:sz w:val="24"/>
          <w:szCs w:val="24"/>
        </w:rPr>
        <w:pPrChange w:id="746" w:author="user" w:date="2020-09-08T17:57:00Z">
          <w:pPr>
            <w:spacing w:after="0" w:line="240" w:lineRule="auto"/>
            <w:jc w:val="both"/>
          </w:pPr>
        </w:pPrChange>
      </w:pPr>
      <w:r>
        <w:rPr>
          <w:rFonts w:ascii="Arial" w:hAnsi="Arial" w:cs="Arial"/>
          <w:sz w:val="24"/>
          <w:szCs w:val="24"/>
        </w:rPr>
        <w:t>Приложението е съставено от 3 основни функционалности:</w:t>
      </w:r>
    </w:p>
    <w:p w14:paraId="7151A413" w14:textId="64106B4E" w:rsidR="00B90431" w:rsidRDefault="00B90431">
      <w:pPr>
        <w:spacing w:after="0" w:line="286" w:lineRule="auto"/>
        <w:jc w:val="both"/>
        <w:rPr>
          <w:rFonts w:ascii="Arial" w:hAnsi="Arial" w:cs="Arial"/>
          <w:sz w:val="24"/>
          <w:szCs w:val="24"/>
        </w:rPr>
        <w:pPrChange w:id="747" w:author="user" w:date="2020-09-08T17:57:00Z">
          <w:pPr>
            <w:spacing w:after="0" w:line="240" w:lineRule="auto"/>
            <w:jc w:val="both"/>
          </w:pPr>
        </w:pPrChange>
      </w:pPr>
    </w:p>
    <w:p w14:paraId="64F179A8" w14:textId="47921092" w:rsidR="00B90431" w:rsidRDefault="00B90431">
      <w:pPr>
        <w:spacing w:after="0" w:line="286" w:lineRule="auto"/>
        <w:jc w:val="both"/>
        <w:rPr>
          <w:rFonts w:ascii="Arial" w:hAnsi="Arial" w:cs="Arial"/>
          <w:b/>
          <w:bCs/>
          <w:sz w:val="32"/>
          <w:szCs w:val="32"/>
        </w:rPr>
        <w:pPrChange w:id="748" w:author="user" w:date="2020-09-08T17:57:00Z">
          <w:pPr>
            <w:spacing w:after="0" w:line="240" w:lineRule="auto"/>
            <w:jc w:val="both"/>
          </w:pPr>
        </w:pPrChange>
      </w:pPr>
      <w:r w:rsidRPr="00B90431">
        <w:rPr>
          <w:rFonts w:ascii="Arial" w:hAnsi="Arial" w:cs="Arial"/>
          <w:b/>
          <w:bCs/>
          <w:sz w:val="32"/>
          <w:szCs w:val="32"/>
        </w:rPr>
        <w:t>Научаване на нова песен</w:t>
      </w:r>
    </w:p>
    <w:p w14:paraId="49929E6F" w14:textId="18D4E9A9" w:rsidR="00B90431" w:rsidRDefault="00B90431">
      <w:pPr>
        <w:spacing w:after="0" w:line="286" w:lineRule="auto"/>
        <w:jc w:val="both"/>
        <w:rPr>
          <w:rFonts w:ascii="Arial" w:hAnsi="Arial" w:cs="Arial"/>
          <w:b/>
          <w:bCs/>
          <w:sz w:val="32"/>
          <w:szCs w:val="32"/>
        </w:rPr>
        <w:pPrChange w:id="749" w:author="user" w:date="2020-09-08T17:57:00Z">
          <w:pPr>
            <w:spacing w:after="0" w:line="240" w:lineRule="auto"/>
            <w:jc w:val="both"/>
          </w:pPr>
        </w:pPrChange>
      </w:pPr>
    </w:p>
    <w:p w14:paraId="3B14A9FF" w14:textId="329C7540" w:rsidR="00B90431" w:rsidRPr="004D350F" w:rsidRDefault="00B90431">
      <w:pPr>
        <w:spacing w:after="0" w:line="286" w:lineRule="auto"/>
        <w:jc w:val="both"/>
        <w:rPr>
          <w:rFonts w:ascii="Arial" w:hAnsi="Arial" w:cs="Arial"/>
          <w:sz w:val="24"/>
          <w:szCs w:val="24"/>
          <w:lang w:val="ru-RU"/>
        </w:rPr>
        <w:pPrChange w:id="750" w:author="user" w:date="2020-09-08T17:57:00Z">
          <w:pPr>
            <w:spacing w:after="0" w:line="240" w:lineRule="auto"/>
            <w:jc w:val="both"/>
          </w:pPr>
        </w:pPrChange>
      </w:pPr>
      <w:r>
        <w:rPr>
          <w:rFonts w:ascii="Arial" w:hAnsi="Arial" w:cs="Arial"/>
          <w:sz w:val="24"/>
          <w:szCs w:val="24"/>
        </w:rPr>
        <w:tab/>
        <w:t>Потребителя разполага с възможността от падащо меню да си избере песен, която би искал да науча как да я свири на своя любим музикален инструмент</w:t>
      </w:r>
      <w:r w:rsidR="003B3408">
        <w:rPr>
          <w:rFonts w:ascii="Arial" w:hAnsi="Arial" w:cs="Arial"/>
          <w:sz w:val="24"/>
          <w:szCs w:val="24"/>
        </w:rPr>
        <w:t>. След избора се появява екран, който демонстрира как свири нота по нота избраната песен. Появяват се снимки на няколко музикални инструменти, които показват как да се изсвири необходимата нота.</w:t>
      </w:r>
    </w:p>
    <w:p w14:paraId="374AF8AF" w14:textId="7DE4B1E0" w:rsidR="003B3408" w:rsidDel="00D63B15" w:rsidRDefault="003B3408">
      <w:pPr>
        <w:spacing w:after="0" w:line="286" w:lineRule="auto"/>
        <w:jc w:val="both"/>
        <w:rPr>
          <w:del w:id="751" w:author="Valentin Aleksandrov" w:date="2020-09-09T09:50:00Z"/>
          <w:rFonts w:ascii="Arial" w:hAnsi="Arial" w:cs="Arial"/>
          <w:sz w:val="24"/>
          <w:szCs w:val="24"/>
        </w:rPr>
        <w:pPrChange w:id="752" w:author="user" w:date="2020-09-08T17:57:00Z">
          <w:pPr>
            <w:spacing w:after="0" w:line="240" w:lineRule="auto"/>
            <w:jc w:val="both"/>
          </w:pPr>
        </w:pPrChange>
      </w:pPr>
      <w:r w:rsidRPr="004D350F">
        <w:rPr>
          <w:rFonts w:ascii="Arial" w:hAnsi="Arial" w:cs="Arial"/>
          <w:sz w:val="24"/>
          <w:szCs w:val="24"/>
          <w:lang w:val="ru-RU"/>
        </w:rPr>
        <w:lastRenderedPageBreak/>
        <w:tab/>
      </w:r>
      <w:r>
        <w:rPr>
          <w:rFonts w:ascii="Arial" w:hAnsi="Arial" w:cs="Arial"/>
          <w:sz w:val="24"/>
          <w:szCs w:val="24"/>
        </w:rPr>
        <w:t>Когато клиента изсвири дадена нота, приложението третира тази операция като събитие.</w:t>
      </w:r>
    </w:p>
    <w:p w14:paraId="4988E446" w14:textId="23AA1BB0" w:rsidR="003B3408" w:rsidRDefault="003B3408">
      <w:pPr>
        <w:spacing w:after="0" w:line="286" w:lineRule="auto"/>
        <w:jc w:val="both"/>
        <w:rPr>
          <w:rFonts w:ascii="Arial" w:hAnsi="Arial" w:cs="Arial"/>
          <w:sz w:val="24"/>
          <w:szCs w:val="24"/>
        </w:rPr>
        <w:pPrChange w:id="753" w:author="user" w:date="2020-09-08T17:57:00Z">
          <w:pPr>
            <w:spacing w:after="0" w:line="240" w:lineRule="auto"/>
            <w:jc w:val="both"/>
          </w:pPr>
        </w:pPrChange>
      </w:pPr>
    </w:p>
    <w:p w14:paraId="4FF4E2A3" w14:textId="11FB3AA1" w:rsidR="003B3408" w:rsidRDefault="003B3408">
      <w:pPr>
        <w:spacing w:after="0" w:line="286" w:lineRule="auto"/>
        <w:jc w:val="both"/>
        <w:rPr>
          <w:rFonts w:ascii="Arial" w:hAnsi="Arial" w:cs="Arial"/>
          <w:sz w:val="24"/>
          <w:szCs w:val="24"/>
        </w:rPr>
        <w:pPrChange w:id="754" w:author="user" w:date="2020-09-08T17:57:00Z">
          <w:pPr>
            <w:spacing w:after="0" w:line="240" w:lineRule="auto"/>
            <w:jc w:val="both"/>
          </w:pPr>
        </w:pPrChange>
      </w:pPr>
      <w:del w:id="755" w:author="Valentin Aleksandrov" w:date="2020-09-09T09:50:00Z">
        <w:r w:rsidDel="00D63B15">
          <w:rPr>
            <w:noProof/>
            <w:lang w:val="en-US" w:bidi="he-IL"/>
          </w:rPr>
          <w:drawing>
            <wp:inline distT="0" distB="0" distL="0" distR="0" wp14:anchorId="63D24585" wp14:editId="6E04DBFF">
              <wp:extent cx="3962400" cy="514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2400" cy="514350"/>
                      </a:xfrm>
                      <a:prstGeom prst="rect">
                        <a:avLst/>
                      </a:prstGeom>
                    </pic:spPr>
                  </pic:pic>
                </a:graphicData>
              </a:graphic>
            </wp:inline>
          </w:drawing>
        </w:r>
      </w:del>
    </w:p>
    <w:p w14:paraId="312F4E3E" w14:textId="4B78B79A" w:rsidR="003B3408" w:rsidRDefault="00D63B15">
      <w:pPr>
        <w:spacing w:after="0" w:line="286" w:lineRule="auto"/>
        <w:jc w:val="both"/>
        <w:rPr>
          <w:ins w:id="756" w:author="Valentin Aleksandrov" w:date="2020-09-09T09:50:00Z"/>
          <w:rFonts w:ascii="Arial" w:hAnsi="Arial" w:cs="Arial"/>
          <w:sz w:val="24"/>
          <w:szCs w:val="24"/>
        </w:rPr>
      </w:pPr>
      <w:ins w:id="757" w:author="Valentin Aleksandrov" w:date="2020-09-09T09:50:00Z">
        <w:r>
          <w:rPr>
            <w:noProof/>
          </w:rPr>
          <w:drawing>
            <wp:inline distT="0" distB="0" distL="0" distR="0" wp14:anchorId="4C7A7B9C" wp14:editId="11E4E073">
              <wp:extent cx="4562475" cy="2571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2475" cy="257175"/>
                      </a:xfrm>
                      <a:prstGeom prst="rect">
                        <a:avLst/>
                      </a:prstGeom>
                    </pic:spPr>
                  </pic:pic>
                </a:graphicData>
              </a:graphic>
            </wp:inline>
          </w:drawing>
        </w:r>
      </w:ins>
    </w:p>
    <w:p w14:paraId="7128736C" w14:textId="77777777" w:rsidR="00D63B15" w:rsidRDefault="00D63B15">
      <w:pPr>
        <w:spacing w:after="0" w:line="286" w:lineRule="auto"/>
        <w:jc w:val="both"/>
        <w:rPr>
          <w:rFonts w:ascii="Arial" w:hAnsi="Arial" w:cs="Arial"/>
          <w:sz w:val="24"/>
          <w:szCs w:val="24"/>
        </w:rPr>
        <w:pPrChange w:id="758" w:author="user" w:date="2020-09-08T17:57:00Z">
          <w:pPr>
            <w:spacing w:after="0" w:line="240" w:lineRule="auto"/>
            <w:jc w:val="both"/>
          </w:pPr>
        </w:pPrChange>
      </w:pPr>
    </w:p>
    <w:p w14:paraId="6AB16777" w14:textId="5314A30B" w:rsidR="003B3408" w:rsidRDefault="003B3408">
      <w:pPr>
        <w:spacing w:after="0" w:line="286" w:lineRule="auto"/>
        <w:jc w:val="both"/>
        <w:rPr>
          <w:rFonts w:ascii="Arial" w:hAnsi="Arial" w:cs="Arial"/>
          <w:sz w:val="24"/>
          <w:szCs w:val="24"/>
        </w:rPr>
        <w:pPrChange w:id="759" w:author="user" w:date="2020-09-08T17:57:00Z">
          <w:pPr>
            <w:spacing w:after="0" w:line="240" w:lineRule="auto"/>
            <w:jc w:val="both"/>
          </w:pPr>
        </w:pPrChange>
      </w:pPr>
      <w:r>
        <w:rPr>
          <w:rFonts w:ascii="Arial" w:hAnsi="Arial" w:cs="Arial"/>
          <w:sz w:val="24"/>
          <w:szCs w:val="24"/>
        </w:rPr>
        <w:t xml:space="preserve">Фигура </w:t>
      </w:r>
      <w:r w:rsidRPr="003B3408">
        <w:rPr>
          <w:rFonts w:ascii="Arial" w:hAnsi="Arial" w:cs="Arial"/>
          <w:sz w:val="24"/>
          <w:szCs w:val="24"/>
          <w:highlight w:val="green"/>
          <w:lang w:val="en-US"/>
        </w:rPr>
        <w:t>N</w:t>
      </w:r>
      <w:r w:rsidRPr="004D350F">
        <w:rPr>
          <w:rFonts w:ascii="Arial" w:hAnsi="Arial" w:cs="Arial"/>
          <w:sz w:val="24"/>
          <w:szCs w:val="24"/>
          <w:lang w:val="ru-RU"/>
        </w:rPr>
        <w:t xml:space="preserve">. </w:t>
      </w:r>
      <w:r>
        <w:rPr>
          <w:rFonts w:ascii="Arial" w:hAnsi="Arial" w:cs="Arial"/>
          <w:sz w:val="24"/>
          <w:szCs w:val="24"/>
        </w:rPr>
        <w:t>Илюстрация на събитието, което настъпва при засичането на тонове.</w:t>
      </w:r>
    </w:p>
    <w:p w14:paraId="59BFC36C" w14:textId="2CB8EBB0" w:rsidR="003B3408" w:rsidRDefault="003B3408">
      <w:pPr>
        <w:spacing w:after="0" w:line="286" w:lineRule="auto"/>
        <w:jc w:val="both"/>
        <w:rPr>
          <w:rFonts w:ascii="Arial" w:hAnsi="Arial" w:cs="Arial"/>
          <w:sz w:val="24"/>
          <w:szCs w:val="24"/>
        </w:rPr>
        <w:pPrChange w:id="760" w:author="user" w:date="2020-09-08T17:57:00Z">
          <w:pPr>
            <w:spacing w:after="0" w:line="240" w:lineRule="auto"/>
            <w:jc w:val="both"/>
          </w:pPr>
        </w:pPrChange>
      </w:pPr>
    </w:p>
    <w:p w14:paraId="4D369687" w14:textId="094F6DF9" w:rsidR="003B3408" w:rsidRDefault="003B3408">
      <w:pPr>
        <w:spacing w:after="0" w:line="286" w:lineRule="auto"/>
        <w:jc w:val="both"/>
        <w:rPr>
          <w:rFonts w:ascii="Arial" w:hAnsi="Arial" w:cs="Arial"/>
          <w:sz w:val="24"/>
          <w:szCs w:val="24"/>
        </w:rPr>
        <w:pPrChange w:id="761" w:author="user" w:date="2020-09-08T17:57:00Z">
          <w:pPr>
            <w:spacing w:after="0" w:line="240" w:lineRule="auto"/>
            <w:jc w:val="both"/>
          </w:pPr>
        </w:pPrChange>
      </w:pPr>
      <w:r>
        <w:rPr>
          <w:rFonts w:ascii="Arial" w:hAnsi="Arial" w:cs="Arial"/>
          <w:sz w:val="24"/>
          <w:szCs w:val="24"/>
        </w:rPr>
        <w:t xml:space="preserve">На фигура </w:t>
      </w:r>
      <w:r w:rsidRPr="003B3408">
        <w:rPr>
          <w:rFonts w:ascii="Arial" w:hAnsi="Arial" w:cs="Arial"/>
          <w:sz w:val="24"/>
          <w:szCs w:val="24"/>
          <w:highlight w:val="green"/>
          <w:lang w:val="en-US"/>
        </w:rPr>
        <w:t>N</w:t>
      </w:r>
      <w:r w:rsidRPr="004D350F">
        <w:rPr>
          <w:rFonts w:ascii="Arial" w:hAnsi="Arial" w:cs="Arial"/>
          <w:sz w:val="24"/>
          <w:szCs w:val="24"/>
          <w:lang w:val="ru-RU"/>
        </w:rPr>
        <w:t xml:space="preserve"> </w:t>
      </w:r>
      <w:r>
        <w:rPr>
          <w:rFonts w:ascii="Arial" w:hAnsi="Arial" w:cs="Arial"/>
          <w:sz w:val="24"/>
          <w:szCs w:val="24"/>
        </w:rPr>
        <w:t xml:space="preserve">се илюстрира как се подава </w:t>
      </w:r>
      <w:proofErr w:type="spellStart"/>
      <w:r>
        <w:rPr>
          <w:rFonts w:ascii="Arial" w:hAnsi="Arial" w:cs="Arial"/>
          <w:sz w:val="24"/>
          <w:szCs w:val="24"/>
          <w:lang w:val="en-US"/>
        </w:rPr>
        <w:t>callBack</w:t>
      </w:r>
      <w:proofErr w:type="spellEnd"/>
      <w:r w:rsidRPr="004D350F">
        <w:rPr>
          <w:rFonts w:ascii="Arial" w:hAnsi="Arial" w:cs="Arial"/>
          <w:sz w:val="24"/>
          <w:szCs w:val="24"/>
          <w:lang w:val="ru-RU"/>
        </w:rPr>
        <w:t xml:space="preserve"> </w:t>
      </w:r>
      <w:r>
        <w:rPr>
          <w:rFonts w:ascii="Arial" w:hAnsi="Arial" w:cs="Arial"/>
          <w:sz w:val="24"/>
          <w:szCs w:val="24"/>
        </w:rPr>
        <w:t xml:space="preserve">функция, която ще се погрижи да обработи засечената честота от музикалния инструмент. На фигура </w:t>
      </w:r>
      <w:r w:rsidRPr="00CB7C88">
        <w:rPr>
          <w:rFonts w:ascii="Arial" w:hAnsi="Arial" w:cs="Arial"/>
          <w:sz w:val="24"/>
          <w:szCs w:val="24"/>
          <w:highlight w:val="green"/>
        </w:rPr>
        <w:t>Р</w:t>
      </w:r>
      <w:r w:rsidRPr="004D350F">
        <w:rPr>
          <w:rFonts w:ascii="Arial" w:hAnsi="Arial" w:cs="Arial"/>
          <w:sz w:val="24"/>
          <w:szCs w:val="24"/>
          <w:lang w:val="ru-RU"/>
        </w:rPr>
        <w:t xml:space="preserve"> </w:t>
      </w:r>
      <w:r>
        <w:rPr>
          <w:rFonts w:ascii="Arial" w:hAnsi="Arial" w:cs="Arial"/>
          <w:sz w:val="24"/>
          <w:szCs w:val="24"/>
        </w:rPr>
        <w:t xml:space="preserve">може да се види имплементацията на тази </w:t>
      </w:r>
      <w:proofErr w:type="spellStart"/>
      <w:r>
        <w:rPr>
          <w:rFonts w:ascii="Arial" w:hAnsi="Arial" w:cs="Arial"/>
          <w:sz w:val="24"/>
          <w:szCs w:val="24"/>
          <w:lang w:val="en-US"/>
        </w:rPr>
        <w:t>callBack</w:t>
      </w:r>
      <w:proofErr w:type="spellEnd"/>
      <w:r w:rsidRPr="004D350F">
        <w:rPr>
          <w:rFonts w:ascii="Arial" w:hAnsi="Arial" w:cs="Arial"/>
          <w:sz w:val="24"/>
          <w:szCs w:val="24"/>
          <w:lang w:val="ru-RU"/>
        </w:rPr>
        <w:t xml:space="preserve"> </w:t>
      </w:r>
      <w:r>
        <w:rPr>
          <w:rFonts w:ascii="Arial" w:hAnsi="Arial" w:cs="Arial"/>
          <w:sz w:val="24"/>
          <w:szCs w:val="24"/>
        </w:rPr>
        <w:t>функция:</w:t>
      </w:r>
    </w:p>
    <w:p w14:paraId="473A9B49" w14:textId="2E641158" w:rsidR="003B3408" w:rsidRDefault="003B3408">
      <w:pPr>
        <w:spacing w:after="0" w:line="286" w:lineRule="auto"/>
        <w:jc w:val="both"/>
        <w:rPr>
          <w:rFonts w:ascii="Arial" w:hAnsi="Arial" w:cs="Arial"/>
          <w:sz w:val="24"/>
          <w:szCs w:val="24"/>
        </w:rPr>
        <w:pPrChange w:id="762" w:author="user" w:date="2020-09-08T17:57:00Z">
          <w:pPr>
            <w:spacing w:after="0" w:line="240" w:lineRule="auto"/>
            <w:jc w:val="both"/>
          </w:pPr>
        </w:pPrChange>
      </w:pPr>
    </w:p>
    <w:p w14:paraId="4FFA1DEE" w14:textId="3CA253FF" w:rsidR="003B3408" w:rsidRDefault="00D63B15">
      <w:pPr>
        <w:spacing w:after="0" w:line="286" w:lineRule="auto"/>
        <w:jc w:val="both"/>
        <w:rPr>
          <w:rFonts w:ascii="Arial" w:hAnsi="Arial" w:cs="Arial"/>
          <w:sz w:val="24"/>
          <w:szCs w:val="24"/>
          <w:lang w:val="en-US"/>
        </w:rPr>
        <w:pPrChange w:id="763" w:author="user" w:date="2020-09-08T17:57:00Z">
          <w:pPr>
            <w:spacing w:after="0" w:line="240" w:lineRule="auto"/>
            <w:jc w:val="both"/>
          </w:pPr>
        </w:pPrChange>
      </w:pPr>
      <w:ins w:id="764" w:author="Valentin Aleksandrov" w:date="2020-09-09T09:51:00Z">
        <w:r w:rsidRPr="00D63B15">
          <w:lastRenderedPageBreak/>
          <w:drawing>
            <wp:inline distT="0" distB="0" distL="0" distR="0" wp14:anchorId="15B7C5FE" wp14:editId="3D16A115">
              <wp:extent cx="5224007" cy="7635404"/>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0108" cy="7658937"/>
                      </a:xfrm>
                      <a:prstGeom prst="rect">
                        <a:avLst/>
                      </a:prstGeom>
                    </pic:spPr>
                  </pic:pic>
                </a:graphicData>
              </a:graphic>
            </wp:inline>
          </w:drawing>
        </w:r>
      </w:ins>
      <w:del w:id="765" w:author="Valentin Aleksandrov" w:date="2020-09-09T09:51:00Z">
        <w:r w:rsidR="003B3408" w:rsidDel="00D63B15">
          <w:rPr>
            <w:noProof/>
            <w:lang w:val="en-US" w:bidi="he-IL"/>
          </w:rPr>
          <w:drawing>
            <wp:inline distT="0" distB="0" distL="0" distR="0" wp14:anchorId="5E8EA948" wp14:editId="3A7D31DB">
              <wp:extent cx="5943600" cy="6080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080125"/>
                      </a:xfrm>
                      <a:prstGeom prst="rect">
                        <a:avLst/>
                      </a:prstGeom>
                    </pic:spPr>
                  </pic:pic>
                </a:graphicData>
              </a:graphic>
            </wp:inline>
          </w:drawing>
        </w:r>
      </w:del>
    </w:p>
    <w:p w14:paraId="67FF24DF" w14:textId="22C9562F" w:rsidR="00CB7C88" w:rsidDel="00D63B15" w:rsidRDefault="00CB7C88">
      <w:pPr>
        <w:spacing w:after="0" w:line="286" w:lineRule="auto"/>
        <w:jc w:val="both"/>
        <w:rPr>
          <w:del w:id="766" w:author="Valentin Aleksandrov" w:date="2020-09-09T09:52:00Z"/>
          <w:rFonts w:ascii="Arial" w:hAnsi="Arial" w:cs="Arial"/>
          <w:sz w:val="24"/>
          <w:szCs w:val="24"/>
        </w:rPr>
      </w:pPr>
    </w:p>
    <w:p w14:paraId="20FC13C8" w14:textId="77777777" w:rsidR="00D63B15" w:rsidRDefault="00D63B15">
      <w:pPr>
        <w:spacing w:after="0" w:line="286" w:lineRule="auto"/>
        <w:jc w:val="both"/>
        <w:rPr>
          <w:ins w:id="767" w:author="Valentin Aleksandrov" w:date="2020-09-09T09:52:00Z"/>
          <w:rFonts w:ascii="Arial" w:hAnsi="Arial" w:cs="Arial"/>
          <w:sz w:val="24"/>
          <w:szCs w:val="24"/>
          <w:lang w:val="en-US"/>
        </w:rPr>
        <w:pPrChange w:id="768" w:author="user" w:date="2020-09-08T17:57:00Z">
          <w:pPr>
            <w:spacing w:after="0" w:line="240" w:lineRule="auto"/>
            <w:jc w:val="both"/>
          </w:pPr>
        </w:pPrChange>
      </w:pPr>
    </w:p>
    <w:p w14:paraId="3E25E4E3" w14:textId="18942498" w:rsidR="00CB7C88" w:rsidRDefault="00CB7C88">
      <w:pPr>
        <w:spacing w:after="0" w:line="286" w:lineRule="auto"/>
        <w:jc w:val="both"/>
        <w:rPr>
          <w:rFonts w:ascii="Arial" w:hAnsi="Arial" w:cs="Arial"/>
          <w:sz w:val="24"/>
          <w:szCs w:val="24"/>
        </w:rPr>
        <w:pPrChange w:id="769" w:author="user" w:date="2020-09-08T17:57:00Z">
          <w:pPr>
            <w:spacing w:after="0" w:line="240" w:lineRule="auto"/>
            <w:jc w:val="both"/>
          </w:pPr>
        </w:pPrChange>
      </w:pPr>
      <w:r>
        <w:rPr>
          <w:rFonts w:ascii="Arial" w:hAnsi="Arial" w:cs="Arial"/>
          <w:sz w:val="24"/>
          <w:szCs w:val="24"/>
        </w:rPr>
        <w:t xml:space="preserve">Фигура </w:t>
      </w:r>
      <w:r>
        <w:rPr>
          <w:rFonts w:ascii="Arial" w:hAnsi="Arial" w:cs="Arial"/>
          <w:sz w:val="24"/>
          <w:szCs w:val="24"/>
          <w:lang w:val="en-US"/>
        </w:rPr>
        <w:t>P</w:t>
      </w:r>
      <w:r w:rsidRPr="004D350F">
        <w:rPr>
          <w:rFonts w:ascii="Arial" w:hAnsi="Arial" w:cs="Arial"/>
          <w:sz w:val="24"/>
          <w:szCs w:val="24"/>
          <w:lang w:val="ru-RU"/>
        </w:rPr>
        <w:t xml:space="preserve">. </w:t>
      </w:r>
      <w:r>
        <w:rPr>
          <w:rFonts w:ascii="Arial" w:hAnsi="Arial" w:cs="Arial"/>
          <w:sz w:val="24"/>
          <w:szCs w:val="24"/>
        </w:rPr>
        <w:t xml:space="preserve">Илюстрация на имплементацията на </w:t>
      </w:r>
      <w:proofErr w:type="spellStart"/>
      <w:r>
        <w:rPr>
          <w:rFonts w:ascii="Arial" w:hAnsi="Arial" w:cs="Arial"/>
          <w:sz w:val="24"/>
          <w:szCs w:val="24"/>
          <w:lang w:val="en-US"/>
        </w:rPr>
        <w:t>callBack</w:t>
      </w:r>
      <w:proofErr w:type="spellEnd"/>
      <w:r w:rsidRPr="004D350F">
        <w:rPr>
          <w:rFonts w:ascii="Arial" w:hAnsi="Arial" w:cs="Arial"/>
          <w:sz w:val="24"/>
          <w:szCs w:val="24"/>
          <w:lang w:val="ru-RU"/>
        </w:rPr>
        <w:t xml:space="preserve"> </w:t>
      </w:r>
      <w:r>
        <w:rPr>
          <w:rFonts w:ascii="Arial" w:hAnsi="Arial" w:cs="Arial"/>
          <w:sz w:val="24"/>
          <w:szCs w:val="24"/>
        </w:rPr>
        <w:t>функцията.</w:t>
      </w:r>
    </w:p>
    <w:p w14:paraId="064C9418" w14:textId="42DA0B06" w:rsidR="00CB7C88" w:rsidRDefault="00CB7C88">
      <w:pPr>
        <w:spacing w:after="0" w:line="286" w:lineRule="auto"/>
        <w:jc w:val="both"/>
        <w:rPr>
          <w:rFonts w:ascii="Arial" w:hAnsi="Arial" w:cs="Arial"/>
          <w:sz w:val="24"/>
          <w:szCs w:val="24"/>
        </w:rPr>
        <w:pPrChange w:id="770" w:author="user" w:date="2020-09-08T17:57:00Z">
          <w:pPr>
            <w:spacing w:after="0" w:line="240" w:lineRule="auto"/>
            <w:jc w:val="both"/>
          </w:pPr>
        </w:pPrChange>
      </w:pPr>
    </w:p>
    <w:p w14:paraId="41E5C8C2" w14:textId="3775A8D7" w:rsidR="00CB7C88" w:rsidRDefault="00CB7C88">
      <w:pPr>
        <w:spacing w:after="0" w:line="286" w:lineRule="auto"/>
        <w:jc w:val="both"/>
        <w:rPr>
          <w:rFonts w:ascii="Arial" w:hAnsi="Arial" w:cs="Arial"/>
          <w:sz w:val="24"/>
          <w:szCs w:val="24"/>
        </w:rPr>
        <w:pPrChange w:id="771" w:author="user" w:date="2020-09-08T17:57:00Z">
          <w:pPr>
            <w:spacing w:after="0" w:line="240" w:lineRule="auto"/>
            <w:jc w:val="both"/>
          </w:pPr>
        </w:pPrChange>
      </w:pPr>
      <w:r>
        <w:rPr>
          <w:rFonts w:ascii="Arial" w:hAnsi="Arial" w:cs="Arial"/>
          <w:sz w:val="24"/>
          <w:szCs w:val="24"/>
        </w:rPr>
        <w:t xml:space="preserve">За да се избегне засичането на една и съща нота многократно се използва </w:t>
      </w:r>
      <w:r>
        <w:rPr>
          <w:rFonts w:ascii="Arial" w:hAnsi="Arial" w:cs="Arial"/>
          <w:sz w:val="24"/>
          <w:szCs w:val="24"/>
          <w:lang w:val="en-US"/>
        </w:rPr>
        <w:t>throttle</w:t>
      </w:r>
      <w:r w:rsidRPr="004D350F">
        <w:rPr>
          <w:rFonts w:ascii="Arial" w:hAnsi="Arial" w:cs="Arial"/>
          <w:sz w:val="24"/>
          <w:szCs w:val="24"/>
          <w:lang w:val="ru-RU"/>
        </w:rPr>
        <w:t xml:space="preserve"> </w:t>
      </w:r>
      <w:r>
        <w:rPr>
          <w:rFonts w:ascii="Arial" w:hAnsi="Arial" w:cs="Arial"/>
          <w:sz w:val="24"/>
          <w:szCs w:val="24"/>
        </w:rPr>
        <w:t xml:space="preserve">функция, която ще се погрижи </w:t>
      </w:r>
      <w:proofErr w:type="spellStart"/>
      <w:r>
        <w:rPr>
          <w:rFonts w:ascii="Arial" w:hAnsi="Arial" w:cs="Arial"/>
          <w:sz w:val="24"/>
          <w:szCs w:val="24"/>
          <w:lang w:val="en-US"/>
        </w:rPr>
        <w:t>callBack</w:t>
      </w:r>
      <w:proofErr w:type="spellEnd"/>
      <w:r w:rsidRPr="004D350F">
        <w:rPr>
          <w:rFonts w:ascii="Arial" w:hAnsi="Arial" w:cs="Arial"/>
          <w:sz w:val="24"/>
          <w:szCs w:val="24"/>
          <w:lang w:val="ru-RU"/>
        </w:rPr>
        <w:t xml:space="preserve"> </w:t>
      </w:r>
      <w:r>
        <w:rPr>
          <w:rFonts w:ascii="Arial" w:hAnsi="Arial" w:cs="Arial"/>
          <w:sz w:val="24"/>
          <w:szCs w:val="24"/>
        </w:rPr>
        <w:t>функцията да не се извика отново за по-малко от 200 милисекунди. Тази комбинация работи доста оптимално за нуждите на приложението. За да се прочете правилната нота, се прави проверка нотата да съвпада с предишната. Това гарантира по-точно засичане на изсвирения тон, като се пренебрегне „шума“. Мелодията на песента, която иска да бъде научена от потребителя се съхранява в масив. При съвпадение на поредната нота от песента, с това, което свири клиента, ще бъде изчислена следващата нота от песента. Когато това се случи, ще се променят илюстрациите на снимките, които показват как се свири на множество от музикални инструменти, както и за момент ще се изпълни анимация, която ще покаже на клиента, че правилно е изсвирил необходимия тон.</w:t>
      </w:r>
      <w:r w:rsidR="00700C64">
        <w:rPr>
          <w:rFonts w:ascii="Arial" w:hAnsi="Arial" w:cs="Arial"/>
          <w:sz w:val="24"/>
          <w:szCs w:val="24"/>
        </w:rPr>
        <w:t xml:space="preserve"> Това се постига чрез добавяне и премахване на класове, които се закачат към елементи от </w:t>
      </w:r>
      <w:r w:rsidR="00700C64">
        <w:rPr>
          <w:rFonts w:ascii="Arial" w:hAnsi="Arial" w:cs="Arial"/>
          <w:sz w:val="24"/>
          <w:szCs w:val="24"/>
          <w:lang w:val="en-US"/>
        </w:rPr>
        <w:t>HTML</w:t>
      </w:r>
      <w:r w:rsidR="00700C64" w:rsidRPr="004D350F">
        <w:rPr>
          <w:rFonts w:ascii="Arial" w:hAnsi="Arial" w:cs="Arial"/>
          <w:sz w:val="24"/>
          <w:szCs w:val="24"/>
          <w:lang w:val="ru-RU"/>
        </w:rPr>
        <w:t xml:space="preserve"> </w:t>
      </w:r>
      <w:r w:rsidR="00700C64">
        <w:rPr>
          <w:rFonts w:ascii="Arial" w:hAnsi="Arial" w:cs="Arial"/>
          <w:sz w:val="24"/>
          <w:szCs w:val="24"/>
        </w:rPr>
        <w:t>частта.</w:t>
      </w:r>
      <w:r>
        <w:rPr>
          <w:rFonts w:ascii="Arial" w:hAnsi="Arial" w:cs="Arial"/>
          <w:sz w:val="24"/>
          <w:szCs w:val="24"/>
        </w:rPr>
        <w:t xml:space="preserve"> Когато нотите от песента </w:t>
      </w:r>
      <w:r w:rsidR="00700C64">
        <w:rPr>
          <w:rFonts w:ascii="Arial" w:hAnsi="Arial" w:cs="Arial"/>
          <w:sz w:val="24"/>
          <w:szCs w:val="24"/>
        </w:rPr>
        <w:t>приключат</w:t>
      </w:r>
      <w:r>
        <w:rPr>
          <w:rFonts w:ascii="Arial" w:hAnsi="Arial" w:cs="Arial"/>
          <w:sz w:val="24"/>
          <w:szCs w:val="24"/>
        </w:rPr>
        <w:t>, клиент</w:t>
      </w:r>
      <w:r w:rsidR="00700C64">
        <w:rPr>
          <w:rFonts w:ascii="Arial" w:hAnsi="Arial" w:cs="Arial"/>
          <w:sz w:val="24"/>
          <w:szCs w:val="24"/>
        </w:rPr>
        <w:t>ът</w:t>
      </w:r>
      <w:r>
        <w:rPr>
          <w:rFonts w:ascii="Arial" w:hAnsi="Arial" w:cs="Arial"/>
          <w:sz w:val="24"/>
          <w:szCs w:val="24"/>
        </w:rPr>
        <w:t xml:space="preserve"> ще бъде поздравен за успешно изсвирената песен.</w:t>
      </w:r>
    </w:p>
    <w:p w14:paraId="37DB12D4" w14:textId="6A6E16DF" w:rsidR="00700C64" w:rsidRDefault="00700C64">
      <w:pPr>
        <w:spacing w:after="0" w:line="286" w:lineRule="auto"/>
        <w:jc w:val="both"/>
        <w:rPr>
          <w:rFonts w:ascii="Arial" w:hAnsi="Arial" w:cs="Arial"/>
          <w:sz w:val="24"/>
          <w:szCs w:val="24"/>
        </w:rPr>
        <w:pPrChange w:id="772" w:author="user" w:date="2020-09-08T17:57:00Z">
          <w:pPr>
            <w:spacing w:after="0" w:line="240" w:lineRule="auto"/>
            <w:jc w:val="both"/>
          </w:pPr>
        </w:pPrChange>
      </w:pPr>
    </w:p>
    <w:p w14:paraId="31D6CEAD" w14:textId="4B030C6D" w:rsidR="00700C64" w:rsidRDefault="00700C64">
      <w:pPr>
        <w:spacing w:after="0" w:line="286" w:lineRule="auto"/>
        <w:jc w:val="both"/>
        <w:rPr>
          <w:rFonts w:ascii="Arial" w:hAnsi="Arial" w:cs="Arial"/>
          <w:b/>
          <w:bCs/>
          <w:sz w:val="32"/>
          <w:szCs w:val="32"/>
        </w:rPr>
        <w:pPrChange w:id="773" w:author="user" w:date="2020-09-08T17:57:00Z">
          <w:pPr>
            <w:spacing w:after="0" w:line="240" w:lineRule="auto"/>
            <w:jc w:val="both"/>
          </w:pPr>
        </w:pPrChange>
      </w:pPr>
      <w:r>
        <w:rPr>
          <w:rFonts w:ascii="Arial" w:hAnsi="Arial" w:cs="Arial"/>
          <w:b/>
          <w:bCs/>
          <w:sz w:val="32"/>
          <w:szCs w:val="32"/>
        </w:rPr>
        <w:t>Търсене на песен, чрез нейното изсвирване</w:t>
      </w:r>
    </w:p>
    <w:p w14:paraId="1C704A45" w14:textId="0CC3A7B9" w:rsidR="00700C64" w:rsidRDefault="00700C64">
      <w:pPr>
        <w:spacing w:after="0" w:line="286" w:lineRule="auto"/>
        <w:jc w:val="both"/>
        <w:rPr>
          <w:rFonts w:ascii="Arial" w:hAnsi="Arial" w:cs="Arial"/>
          <w:sz w:val="24"/>
          <w:szCs w:val="24"/>
        </w:rPr>
        <w:pPrChange w:id="774" w:author="user" w:date="2020-09-08T17:57:00Z">
          <w:pPr>
            <w:spacing w:after="0" w:line="240" w:lineRule="auto"/>
            <w:jc w:val="both"/>
          </w:pPr>
        </w:pPrChange>
      </w:pPr>
    </w:p>
    <w:p w14:paraId="49062E29" w14:textId="2260FCB6" w:rsidR="00700C64" w:rsidRDefault="00700C64">
      <w:pPr>
        <w:spacing w:after="0" w:line="286" w:lineRule="auto"/>
        <w:jc w:val="both"/>
        <w:rPr>
          <w:rFonts w:ascii="Arial" w:hAnsi="Arial" w:cs="Arial"/>
          <w:sz w:val="24"/>
          <w:szCs w:val="24"/>
        </w:rPr>
        <w:pPrChange w:id="775" w:author="user" w:date="2020-09-08T17:57:00Z">
          <w:pPr>
            <w:spacing w:after="0" w:line="240" w:lineRule="auto"/>
            <w:jc w:val="both"/>
          </w:pPr>
        </w:pPrChange>
      </w:pPr>
      <w:r>
        <w:rPr>
          <w:rFonts w:ascii="Arial" w:hAnsi="Arial" w:cs="Arial"/>
          <w:sz w:val="24"/>
          <w:szCs w:val="24"/>
        </w:rPr>
        <w:tab/>
        <w:t xml:space="preserve">Тази функционалност се реализира като </w:t>
      </w:r>
      <w:proofErr w:type="spellStart"/>
      <w:r>
        <w:rPr>
          <w:rFonts w:ascii="Arial" w:hAnsi="Arial" w:cs="Arial"/>
          <w:sz w:val="24"/>
          <w:szCs w:val="24"/>
        </w:rPr>
        <w:t>преизползва</w:t>
      </w:r>
      <w:proofErr w:type="spellEnd"/>
      <w:r>
        <w:rPr>
          <w:rFonts w:ascii="Arial" w:hAnsi="Arial" w:cs="Arial"/>
          <w:sz w:val="24"/>
          <w:szCs w:val="24"/>
        </w:rPr>
        <w:t xml:space="preserve"> засичането на тонове от горната функционалност</w:t>
      </w:r>
      <w:r w:rsidR="006E2A1A">
        <w:rPr>
          <w:rFonts w:ascii="Arial" w:hAnsi="Arial" w:cs="Arial"/>
          <w:sz w:val="24"/>
          <w:szCs w:val="24"/>
        </w:rPr>
        <w:t xml:space="preserve">. Този път, засечените ноти се добавят в масив, който ще бъде запратен към сървъра за обработка и намиране на съответна песен. На илюстрация </w:t>
      </w:r>
      <w:r w:rsidR="006E2A1A" w:rsidRPr="006E2A1A">
        <w:rPr>
          <w:rFonts w:ascii="Arial" w:hAnsi="Arial" w:cs="Arial"/>
          <w:sz w:val="24"/>
          <w:szCs w:val="24"/>
          <w:highlight w:val="green"/>
          <w:lang w:val="en-US"/>
        </w:rPr>
        <w:t>N</w:t>
      </w:r>
      <w:r w:rsidR="006E2A1A">
        <w:rPr>
          <w:rFonts w:ascii="Arial" w:hAnsi="Arial" w:cs="Arial"/>
          <w:sz w:val="24"/>
          <w:szCs w:val="24"/>
        </w:rPr>
        <w:t xml:space="preserve"> може да се види, как се изпраща заявка към сървъра, когато потребителя е изсвирил достатъчно на брой ноти:</w:t>
      </w:r>
    </w:p>
    <w:p w14:paraId="7DCB86F0" w14:textId="0404A791" w:rsidR="006E2A1A" w:rsidRPr="004D350F" w:rsidRDefault="006E2A1A">
      <w:pPr>
        <w:spacing w:after="0" w:line="286" w:lineRule="auto"/>
        <w:jc w:val="both"/>
        <w:rPr>
          <w:rFonts w:ascii="Arial" w:hAnsi="Arial" w:cs="Arial"/>
          <w:sz w:val="24"/>
          <w:szCs w:val="24"/>
          <w:lang w:val="ru-RU"/>
        </w:rPr>
        <w:pPrChange w:id="776" w:author="user" w:date="2020-09-08T17:57:00Z">
          <w:pPr>
            <w:spacing w:after="0" w:line="240" w:lineRule="auto"/>
            <w:jc w:val="both"/>
          </w:pPr>
        </w:pPrChange>
      </w:pPr>
    </w:p>
    <w:p w14:paraId="419D1B40" w14:textId="722F1603" w:rsidR="006E2A1A" w:rsidRDefault="00D63B15">
      <w:pPr>
        <w:spacing w:after="0" w:line="286" w:lineRule="auto"/>
        <w:jc w:val="both"/>
        <w:rPr>
          <w:rFonts w:ascii="Arial" w:hAnsi="Arial" w:cs="Arial"/>
          <w:sz w:val="24"/>
          <w:szCs w:val="24"/>
          <w:lang w:val="en-US"/>
        </w:rPr>
        <w:pPrChange w:id="777" w:author="user" w:date="2020-09-08T17:57:00Z">
          <w:pPr>
            <w:spacing w:after="0" w:line="240" w:lineRule="auto"/>
            <w:jc w:val="both"/>
          </w:pPr>
        </w:pPrChange>
      </w:pPr>
      <w:ins w:id="778" w:author="Valentin Aleksandrov" w:date="2020-09-09T09:53:00Z">
        <w:r w:rsidRPr="00D63B15">
          <w:lastRenderedPageBreak/>
          <w:drawing>
            <wp:inline distT="0" distB="0" distL="0" distR="0" wp14:anchorId="136C6ADA" wp14:editId="19A5E456">
              <wp:extent cx="4834393" cy="3219313"/>
              <wp:effectExtent l="0" t="0" r="444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55961" cy="3233675"/>
                      </a:xfrm>
                      <a:prstGeom prst="rect">
                        <a:avLst/>
                      </a:prstGeom>
                    </pic:spPr>
                  </pic:pic>
                </a:graphicData>
              </a:graphic>
            </wp:inline>
          </w:drawing>
        </w:r>
      </w:ins>
      <w:del w:id="779" w:author="Valentin Aleksandrov" w:date="2020-09-09T09:53:00Z">
        <w:r w:rsidR="006E2A1A" w:rsidDel="00D63B15">
          <w:rPr>
            <w:noProof/>
            <w:lang w:val="en-US" w:bidi="he-IL"/>
          </w:rPr>
          <w:drawing>
            <wp:inline distT="0" distB="0" distL="0" distR="0" wp14:anchorId="62806C81" wp14:editId="7C3FB8FD">
              <wp:extent cx="5943600" cy="2675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75890"/>
                      </a:xfrm>
                      <a:prstGeom prst="rect">
                        <a:avLst/>
                      </a:prstGeom>
                    </pic:spPr>
                  </pic:pic>
                </a:graphicData>
              </a:graphic>
            </wp:inline>
          </w:drawing>
        </w:r>
      </w:del>
    </w:p>
    <w:p w14:paraId="5929EF10" w14:textId="0AF50F5B" w:rsidR="006E2A1A" w:rsidRDefault="006E2A1A">
      <w:pPr>
        <w:spacing w:after="0" w:line="286" w:lineRule="auto"/>
        <w:jc w:val="both"/>
        <w:rPr>
          <w:rFonts w:ascii="Arial" w:hAnsi="Arial" w:cs="Arial"/>
          <w:sz w:val="24"/>
          <w:szCs w:val="24"/>
          <w:lang w:val="en-US"/>
        </w:rPr>
        <w:pPrChange w:id="780" w:author="user" w:date="2020-09-08T17:57:00Z">
          <w:pPr>
            <w:spacing w:after="0" w:line="240" w:lineRule="auto"/>
            <w:jc w:val="both"/>
          </w:pPr>
        </w:pPrChange>
      </w:pPr>
    </w:p>
    <w:p w14:paraId="765ACB41" w14:textId="477AF0A7" w:rsidR="006E2A1A" w:rsidRDefault="006E2A1A">
      <w:pPr>
        <w:spacing w:after="0" w:line="286" w:lineRule="auto"/>
        <w:jc w:val="both"/>
        <w:rPr>
          <w:rFonts w:ascii="Arial" w:hAnsi="Arial" w:cs="Arial"/>
          <w:sz w:val="24"/>
          <w:szCs w:val="24"/>
        </w:rPr>
        <w:pPrChange w:id="781" w:author="user" w:date="2020-09-08T17:57:00Z">
          <w:pPr>
            <w:spacing w:after="0" w:line="240" w:lineRule="auto"/>
            <w:jc w:val="both"/>
          </w:pPr>
        </w:pPrChange>
      </w:pPr>
      <w:r>
        <w:rPr>
          <w:rFonts w:ascii="Arial" w:hAnsi="Arial" w:cs="Arial"/>
          <w:sz w:val="24"/>
          <w:szCs w:val="24"/>
        </w:rPr>
        <w:t xml:space="preserve">Фигура </w:t>
      </w:r>
      <w:r w:rsidRPr="006E2A1A">
        <w:rPr>
          <w:rFonts w:ascii="Arial" w:hAnsi="Arial" w:cs="Arial"/>
          <w:sz w:val="24"/>
          <w:szCs w:val="24"/>
          <w:highlight w:val="green"/>
          <w:lang w:val="en-US"/>
        </w:rPr>
        <w:t>N</w:t>
      </w:r>
      <w:r w:rsidRPr="004D350F">
        <w:rPr>
          <w:rFonts w:ascii="Arial" w:hAnsi="Arial" w:cs="Arial"/>
          <w:sz w:val="24"/>
          <w:szCs w:val="24"/>
          <w:lang w:val="ru-RU"/>
        </w:rPr>
        <w:t xml:space="preserve">. </w:t>
      </w:r>
      <w:r>
        <w:rPr>
          <w:rFonts w:ascii="Arial" w:hAnsi="Arial" w:cs="Arial"/>
          <w:sz w:val="24"/>
          <w:szCs w:val="24"/>
        </w:rPr>
        <w:t>Илюстрация на бизнес логиката по запращането на изсвирената музика до сървъра.</w:t>
      </w:r>
    </w:p>
    <w:p w14:paraId="526F165A" w14:textId="0AB952D1" w:rsidR="006E2A1A" w:rsidRDefault="006E2A1A">
      <w:pPr>
        <w:spacing w:after="0" w:line="286" w:lineRule="auto"/>
        <w:jc w:val="both"/>
        <w:rPr>
          <w:rFonts w:ascii="Arial" w:hAnsi="Arial" w:cs="Arial"/>
          <w:sz w:val="24"/>
          <w:szCs w:val="24"/>
        </w:rPr>
        <w:pPrChange w:id="782" w:author="user" w:date="2020-09-08T17:57:00Z">
          <w:pPr>
            <w:spacing w:after="0" w:line="240" w:lineRule="auto"/>
            <w:jc w:val="both"/>
          </w:pPr>
        </w:pPrChange>
      </w:pPr>
    </w:p>
    <w:p w14:paraId="02AAC06C" w14:textId="7BE9ED07" w:rsidR="006E2A1A" w:rsidRDefault="006E2A1A">
      <w:pPr>
        <w:spacing w:after="0" w:line="286" w:lineRule="auto"/>
        <w:jc w:val="both"/>
        <w:rPr>
          <w:rFonts w:ascii="Arial" w:hAnsi="Arial" w:cs="Arial"/>
          <w:sz w:val="24"/>
          <w:szCs w:val="24"/>
        </w:rPr>
        <w:pPrChange w:id="783" w:author="user" w:date="2020-09-08T17:57:00Z">
          <w:pPr>
            <w:spacing w:after="0" w:line="240" w:lineRule="auto"/>
            <w:jc w:val="both"/>
          </w:pPr>
        </w:pPrChange>
      </w:pPr>
      <w:r>
        <w:rPr>
          <w:rFonts w:ascii="Arial" w:hAnsi="Arial" w:cs="Arial"/>
          <w:sz w:val="24"/>
          <w:szCs w:val="24"/>
        </w:rPr>
        <w:t xml:space="preserve">На маркирания ред от фигура </w:t>
      </w:r>
      <w:r w:rsidRPr="005D2031">
        <w:rPr>
          <w:rFonts w:ascii="Arial" w:hAnsi="Arial" w:cs="Arial"/>
          <w:sz w:val="24"/>
          <w:szCs w:val="24"/>
          <w:highlight w:val="green"/>
          <w:lang w:val="en-US"/>
        </w:rPr>
        <w:t>N</w:t>
      </w:r>
      <w:r w:rsidRPr="004D350F">
        <w:rPr>
          <w:rFonts w:ascii="Arial" w:hAnsi="Arial" w:cs="Arial"/>
          <w:sz w:val="24"/>
          <w:szCs w:val="24"/>
          <w:lang w:val="ru-RU"/>
        </w:rPr>
        <w:t xml:space="preserve"> </w:t>
      </w:r>
      <w:r>
        <w:rPr>
          <w:rFonts w:ascii="Arial" w:hAnsi="Arial" w:cs="Arial"/>
          <w:sz w:val="24"/>
          <w:szCs w:val="24"/>
        </w:rPr>
        <w:t>може да се наблюдава пускането на заявка към сървъра. В тялото на заявката се изпраща изсвирената от клиента музика. Приложението ще се погрижи да извлече информацията от отговора от сървъра и съответно да визуализира на екрана името на песента, нейния композитор, както и снимка на композитора. В случай, че песента не е открита, клиента ще бъде информиран за това с кратко съобщение.</w:t>
      </w:r>
    </w:p>
    <w:p w14:paraId="58371329" w14:textId="53E70235" w:rsidR="00442260" w:rsidRDefault="00442260">
      <w:pPr>
        <w:spacing w:after="0" w:line="286" w:lineRule="auto"/>
        <w:jc w:val="both"/>
        <w:rPr>
          <w:rFonts w:ascii="Arial" w:hAnsi="Arial" w:cs="Arial"/>
          <w:sz w:val="24"/>
          <w:szCs w:val="24"/>
        </w:rPr>
        <w:pPrChange w:id="784" w:author="user" w:date="2020-09-08T17:57:00Z">
          <w:pPr>
            <w:spacing w:after="0" w:line="240" w:lineRule="auto"/>
            <w:jc w:val="both"/>
          </w:pPr>
        </w:pPrChange>
      </w:pPr>
    </w:p>
    <w:p w14:paraId="7183E7EF" w14:textId="53618150" w:rsidR="00442260" w:rsidRDefault="00442260">
      <w:pPr>
        <w:spacing w:after="0" w:line="286" w:lineRule="auto"/>
        <w:jc w:val="both"/>
        <w:rPr>
          <w:rFonts w:ascii="Arial" w:hAnsi="Arial" w:cs="Arial"/>
          <w:b/>
          <w:bCs/>
          <w:sz w:val="32"/>
          <w:szCs w:val="32"/>
        </w:rPr>
        <w:pPrChange w:id="785" w:author="user" w:date="2020-09-08T17:57:00Z">
          <w:pPr>
            <w:spacing w:after="0" w:line="240" w:lineRule="auto"/>
            <w:jc w:val="both"/>
          </w:pPr>
        </w:pPrChange>
      </w:pPr>
      <w:r>
        <w:rPr>
          <w:rFonts w:ascii="Arial" w:hAnsi="Arial" w:cs="Arial"/>
          <w:b/>
          <w:bCs/>
          <w:sz w:val="32"/>
          <w:szCs w:val="32"/>
        </w:rPr>
        <w:t>Генериране на ноти чрез тяхното изсвирване</w:t>
      </w:r>
    </w:p>
    <w:p w14:paraId="604C7DD3" w14:textId="5B735D6D" w:rsidR="00442260" w:rsidRDefault="00442260">
      <w:pPr>
        <w:spacing w:after="0" w:line="286" w:lineRule="auto"/>
        <w:jc w:val="both"/>
        <w:rPr>
          <w:rFonts w:ascii="Arial" w:hAnsi="Arial" w:cs="Arial"/>
          <w:sz w:val="24"/>
          <w:szCs w:val="24"/>
        </w:rPr>
        <w:pPrChange w:id="786" w:author="user" w:date="2020-09-08T17:57:00Z">
          <w:pPr>
            <w:spacing w:after="0" w:line="240" w:lineRule="auto"/>
            <w:jc w:val="both"/>
          </w:pPr>
        </w:pPrChange>
      </w:pPr>
    </w:p>
    <w:p w14:paraId="73D40F70" w14:textId="40454E4E" w:rsidR="00442260" w:rsidRPr="004D350F" w:rsidRDefault="00442260">
      <w:pPr>
        <w:spacing w:after="0" w:line="286" w:lineRule="auto"/>
        <w:jc w:val="both"/>
        <w:rPr>
          <w:rFonts w:ascii="Arial" w:hAnsi="Arial" w:cs="Arial"/>
          <w:sz w:val="24"/>
          <w:szCs w:val="24"/>
          <w:lang w:val="ru-RU"/>
        </w:rPr>
        <w:pPrChange w:id="787" w:author="user" w:date="2020-09-08T17:57:00Z">
          <w:pPr>
            <w:spacing w:after="0" w:line="240" w:lineRule="auto"/>
            <w:jc w:val="both"/>
          </w:pPr>
        </w:pPrChange>
      </w:pPr>
      <w:r>
        <w:rPr>
          <w:rFonts w:ascii="Arial" w:hAnsi="Arial" w:cs="Arial"/>
          <w:sz w:val="24"/>
          <w:szCs w:val="24"/>
        </w:rPr>
        <w:tab/>
        <w:t xml:space="preserve">Последната функционалност на приложението също </w:t>
      </w:r>
      <w:proofErr w:type="spellStart"/>
      <w:r>
        <w:rPr>
          <w:rFonts w:ascii="Arial" w:hAnsi="Arial" w:cs="Arial"/>
          <w:sz w:val="24"/>
          <w:szCs w:val="24"/>
        </w:rPr>
        <w:t>преизползва</w:t>
      </w:r>
      <w:proofErr w:type="spellEnd"/>
      <w:r>
        <w:rPr>
          <w:rFonts w:ascii="Arial" w:hAnsi="Arial" w:cs="Arial"/>
          <w:sz w:val="24"/>
          <w:szCs w:val="24"/>
        </w:rPr>
        <w:t xml:space="preserve"> техниката за разпознаване на изсвирените тонове от първата функционалност. </w:t>
      </w:r>
      <w:r w:rsidR="00B77D98">
        <w:rPr>
          <w:rFonts w:ascii="Arial" w:hAnsi="Arial" w:cs="Arial"/>
          <w:sz w:val="24"/>
          <w:szCs w:val="24"/>
        </w:rPr>
        <w:t xml:space="preserve">Приложението държи всеки изсвирен тон в масив. Този масив бива трансформиран във формат, който да се разбере от </w:t>
      </w:r>
      <w:proofErr w:type="spellStart"/>
      <w:r w:rsidR="00B77D98">
        <w:rPr>
          <w:rFonts w:ascii="Arial" w:hAnsi="Arial" w:cs="Arial"/>
          <w:sz w:val="24"/>
          <w:szCs w:val="24"/>
          <w:lang w:val="en-US"/>
        </w:rPr>
        <w:t>abc</w:t>
      </w:r>
      <w:proofErr w:type="spellEnd"/>
      <w:r w:rsidR="00B77D98" w:rsidRPr="004D350F">
        <w:rPr>
          <w:rFonts w:ascii="Arial" w:hAnsi="Arial" w:cs="Arial"/>
          <w:sz w:val="24"/>
          <w:szCs w:val="24"/>
          <w:lang w:val="ru-RU"/>
        </w:rPr>
        <w:t>.</w:t>
      </w:r>
      <w:proofErr w:type="spellStart"/>
      <w:r w:rsidR="00B77D98">
        <w:rPr>
          <w:rFonts w:ascii="Arial" w:hAnsi="Arial" w:cs="Arial"/>
          <w:sz w:val="24"/>
          <w:szCs w:val="24"/>
          <w:lang w:val="en-US"/>
        </w:rPr>
        <w:t>js</w:t>
      </w:r>
      <w:proofErr w:type="spellEnd"/>
      <w:r w:rsidR="00B77D98" w:rsidRPr="004D350F">
        <w:rPr>
          <w:rFonts w:ascii="Arial" w:hAnsi="Arial" w:cs="Arial"/>
          <w:sz w:val="24"/>
          <w:szCs w:val="24"/>
          <w:lang w:val="ru-RU"/>
        </w:rPr>
        <w:t>.</w:t>
      </w:r>
    </w:p>
    <w:p w14:paraId="3DD9EF29" w14:textId="4FDF85D6" w:rsidR="00B77D98" w:rsidRDefault="00B77D98">
      <w:pPr>
        <w:spacing w:after="0" w:line="286" w:lineRule="auto"/>
        <w:jc w:val="both"/>
        <w:rPr>
          <w:ins w:id="788" w:author="Valentin Aleksandrov" w:date="2020-09-09T09:55:00Z"/>
          <w:rFonts w:ascii="Arial" w:hAnsi="Arial" w:cs="Arial"/>
          <w:sz w:val="24"/>
          <w:szCs w:val="24"/>
          <w:lang w:val="en-US"/>
        </w:rPr>
      </w:pPr>
      <w:del w:id="789" w:author="Valentin Aleksandrov" w:date="2020-09-09T09:55:00Z">
        <w:r w:rsidDel="00C44246">
          <w:rPr>
            <w:noProof/>
            <w:lang w:val="en-US" w:bidi="he-IL"/>
          </w:rPr>
          <w:drawing>
            <wp:inline distT="0" distB="0" distL="0" distR="0" wp14:anchorId="5CD58332" wp14:editId="3BB95430">
              <wp:extent cx="5591175" cy="1790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91175" cy="1790700"/>
                      </a:xfrm>
                      <a:prstGeom prst="rect">
                        <a:avLst/>
                      </a:prstGeom>
                    </pic:spPr>
                  </pic:pic>
                </a:graphicData>
              </a:graphic>
            </wp:inline>
          </w:drawing>
        </w:r>
      </w:del>
    </w:p>
    <w:p w14:paraId="4D1E38C2" w14:textId="3FAEFC1C" w:rsidR="00C44246" w:rsidRDefault="00C44246">
      <w:pPr>
        <w:spacing w:after="0" w:line="286" w:lineRule="auto"/>
        <w:jc w:val="both"/>
        <w:rPr>
          <w:rFonts w:ascii="Arial" w:hAnsi="Arial" w:cs="Arial"/>
          <w:sz w:val="24"/>
          <w:szCs w:val="24"/>
          <w:lang w:val="en-US"/>
        </w:rPr>
        <w:pPrChange w:id="790" w:author="user" w:date="2020-09-08T17:57:00Z">
          <w:pPr>
            <w:spacing w:after="0" w:line="240" w:lineRule="auto"/>
            <w:jc w:val="both"/>
          </w:pPr>
        </w:pPrChange>
      </w:pPr>
      <w:ins w:id="791" w:author="Valentin Aleksandrov" w:date="2020-09-09T09:56:00Z">
        <w:r w:rsidRPr="00C44246">
          <w:drawing>
            <wp:inline distT="0" distB="0" distL="0" distR="0" wp14:anchorId="370A93B3" wp14:editId="64E1E0F2">
              <wp:extent cx="4704798" cy="1101305"/>
              <wp:effectExtent l="0" t="0" r="63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33146" cy="1131349"/>
                      </a:xfrm>
                      <a:prstGeom prst="rect">
                        <a:avLst/>
                      </a:prstGeom>
                    </pic:spPr>
                  </pic:pic>
                </a:graphicData>
              </a:graphic>
            </wp:inline>
          </w:drawing>
        </w:r>
      </w:ins>
    </w:p>
    <w:p w14:paraId="70592E1A" w14:textId="06335645" w:rsidR="00B77D98" w:rsidRDefault="00B77D98">
      <w:pPr>
        <w:spacing w:after="0" w:line="286" w:lineRule="auto"/>
        <w:jc w:val="both"/>
        <w:rPr>
          <w:rFonts w:ascii="Arial" w:hAnsi="Arial" w:cs="Arial"/>
          <w:sz w:val="24"/>
          <w:szCs w:val="24"/>
          <w:lang w:val="en-US"/>
        </w:rPr>
        <w:pPrChange w:id="792" w:author="user" w:date="2020-09-08T17:57:00Z">
          <w:pPr>
            <w:spacing w:after="0" w:line="240" w:lineRule="auto"/>
            <w:jc w:val="both"/>
          </w:pPr>
        </w:pPrChange>
      </w:pPr>
    </w:p>
    <w:p w14:paraId="7A81501B" w14:textId="5A8AA89F" w:rsidR="00B77D98" w:rsidRDefault="00B77D98">
      <w:pPr>
        <w:spacing w:after="0" w:line="286" w:lineRule="auto"/>
        <w:jc w:val="both"/>
        <w:rPr>
          <w:rFonts w:ascii="Arial" w:hAnsi="Arial" w:cs="Arial"/>
          <w:sz w:val="24"/>
          <w:szCs w:val="24"/>
        </w:rPr>
        <w:pPrChange w:id="793" w:author="user" w:date="2020-09-08T17:57:00Z">
          <w:pPr>
            <w:spacing w:after="0" w:line="240" w:lineRule="auto"/>
            <w:jc w:val="both"/>
          </w:pPr>
        </w:pPrChange>
      </w:pPr>
      <w:r>
        <w:rPr>
          <w:rFonts w:ascii="Arial" w:hAnsi="Arial" w:cs="Arial"/>
          <w:sz w:val="24"/>
          <w:szCs w:val="24"/>
        </w:rPr>
        <w:t xml:space="preserve">Фигура </w:t>
      </w:r>
      <w:r w:rsidRPr="00B77D98">
        <w:rPr>
          <w:rFonts w:ascii="Arial" w:hAnsi="Arial" w:cs="Arial"/>
          <w:sz w:val="24"/>
          <w:szCs w:val="24"/>
          <w:highlight w:val="green"/>
          <w:lang w:val="en-US"/>
        </w:rPr>
        <w:t>N</w:t>
      </w:r>
      <w:r w:rsidRPr="004D350F">
        <w:rPr>
          <w:rFonts w:ascii="Arial" w:hAnsi="Arial" w:cs="Arial"/>
          <w:sz w:val="24"/>
          <w:szCs w:val="24"/>
          <w:lang w:val="ru-RU"/>
        </w:rPr>
        <w:t xml:space="preserve">. </w:t>
      </w:r>
      <w:r>
        <w:rPr>
          <w:rFonts w:ascii="Arial" w:hAnsi="Arial" w:cs="Arial"/>
          <w:sz w:val="24"/>
          <w:szCs w:val="24"/>
        </w:rPr>
        <w:t>Трансформиране на засечените тонове към ноти, които се визуализират на екрана.</w:t>
      </w:r>
    </w:p>
    <w:p w14:paraId="1473D36D" w14:textId="3A82B325" w:rsidR="00B77D98" w:rsidRDefault="00B77D98">
      <w:pPr>
        <w:spacing w:after="0" w:line="286" w:lineRule="auto"/>
        <w:jc w:val="both"/>
        <w:rPr>
          <w:rFonts w:ascii="Arial" w:hAnsi="Arial" w:cs="Arial"/>
          <w:sz w:val="24"/>
          <w:szCs w:val="24"/>
        </w:rPr>
        <w:pPrChange w:id="794" w:author="user" w:date="2020-09-08T17:57:00Z">
          <w:pPr>
            <w:spacing w:after="0" w:line="240" w:lineRule="auto"/>
            <w:jc w:val="both"/>
          </w:pPr>
        </w:pPrChange>
      </w:pPr>
    </w:p>
    <w:p w14:paraId="431F7546" w14:textId="45AC8836" w:rsidR="00B77D98" w:rsidDel="00246F85" w:rsidRDefault="00B77D98">
      <w:pPr>
        <w:spacing w:after="0" w:line="286" w:lineRule="auto"/>
        <w:jc w:val="both"/>
        <w:rPr>
          <w:del w:id="795" w:author="Valentin Aleksandrov" w:date="2020-09-09T09:32:00Z"/>
          <w:rFonts w:ascii="Arial" w:hAnsi="Arial" w:cs="Arial"/>
          <w:sz w:val="24"/>
          <w:szCs w:val="24"/>
        </w:rPr>
        <w:pPrChange w:id="796" w:author="user" w:date="2020-09-08T17:57:00Z">
          <w:pPr>
            <w:spacing w:after="0" w:line="240" w:lineRule="auto"/>
            <w:jc w:val="both"/>
          </w:pPr>
        </w:pPrChange>
      </w:pPr>
      <w:r>
        <w:rPr>
          <w:rFonts w:ascii="Arial" w:hAnsi="Arial" w:cs="Arial"/>
          <w:sz w:val="24"/>
          <w:szCs w:val="24"/>
        </w:rPr>
        <w:t xml:space="preserve">На маркирания ред от фигура </w:t>
      </w:r>
      <w:r w:rsidRPr="00B77D98">
        <w:rPr>
          <w:rFonts w:ascii="Arial" w:hAnsi="Arial" w:cs="Arial"/>
          <w:sz w:val="24"/>
          <w:szCs w:val="24"/>
          <w:highlight w:val="green"/>
          <w:lang w:val="en-US"/>
        </w:rPr>
        <w:t>N</w:t>
      </w:r>
      <w:r w:rsidRPr="004D350F">
        <w:rPr>
          <w:rFonts w:ascii="Arial" w:hAnsi="Arial" w:cs="Arial"/>
          <w:sz w:val="24"/>
          <w:szCs w:val="24"/>
          <w:lang w:val="ru-RU"/>
        </w:rPr>
        <w:t xml:space="preserve"> </w:t>
      </w:r>
      <w:r>
        <w:rPr>
          <w:rFonts w:ascii="Arial" w:hAnsi="Arial" w:cs="Arial"/>
          <w:sz w:val="24"/>
          <w:szCs w:val="24"/>
        </w:rPr>
        <w:t xml:space="preserve">е илюстрирано как трансформираните засечени тонове се присвоят на </w:t>
      </w:r>
      <w:r>
        <w:rPr>
          <w:rFonts w:ascii="Arial" w:hAnsi="Arial" w:cs="Arial"/>
          <w:sz w:val="24"/>
          <w:szCs w:val="24"/>
          <w:lang w:val="en-US"/>
        </w:rPr>
        <w:t>Dom</w:t>
      </w:r>
      <w:r w:rsidRPr="004D350F">
        <w:rPr>
          <w:rFonts w:ascii="Arial" w:hAnsi="Arial" w:cs="Arial"/>
          <w:sz w:val="24"/>
          <w:szCs w:val="24"/>
          <w:lang w:val="ru-RU"/>
        </w:rPr>
        <w:t xml:space="preserve"> </w:t>
      </w:r>
      <w:r>
        <w:rPr>
          <w:rFonts w:ascii="Arial" w:hAnsi="Arial" w:cs="Arial"/>
          <w:sz w:val="24"/>
          <w:szCs w:val="24"/>
        </w:rPr>
        <w:t xml:space="preserve">елемент, който е невидим за потребителя, но се използва от </w:t>
      </w:r>
      <w:proofErr w:type="spellStart"/>
      <w:r>
        <w:rPr>
          <w:rFonts w:ascii="Arial" w:hAnsi="Arial" w:cs="Arial"/>
          <w:sz w:val="24"/>
          <w:szCs w:val="24"/>
          <w:lang w:val="en-US"/>
        </w:rPr>
        <w:t>abc</w:t>
      </w:r>
      <w:proofErr w:type="spellEnd"/>
      <w:r w:rsidRPr="004D350F">
        <w:rPr>
          <w:rFonts w:ascii="Arial" w:hAnsi="Arial" w:cs="Arial"/>
          <w:sz w:val="24"/>
          <w:szCs w:val="24"/>
          <w:lang w:val="ru-RU"/>
        </w:rPr>
        <w:t>.</w:t>
      </w:r>
      <w:proofErr w:type="spellStart"/>
      <w:r>
        <w:rPr>
          <w:rFonts w:ascii="Arial" w:hAnsi="Arial" w:cs="Arial"/>
          <w:sz w:val="24"/>
          <w:szCs w:val="24"/>
          <w:lang w:val="en-US"/>
        </w:rPr>
        <w:t>js</w:t>
      </w:r>
      <w:proofErr w:type="spellEnd"/>
      <w:r w:rsidRPr="004D350F">
        <w:rPr>
          <w:rFonts w:ascii="Arial" w:hAnsi="Arial" w:cs="Arial"/>
          <w:sz w:val="24"/>
          <w:szCs w:val="24"/>
          <w:lang w:val="ru-RU"/>
        </w:rPr>
        <w:t xml:space="preserve"> </w:t>
      </w:r>
      <w:r>
        <w:rPr>
          <w:rFonts w:ascii="Arial" w:hAnsi="Arial" w:cs="Arial"/>
          <w:sz w:val="24"/>
          <w:szCs w:val="24"/>
        </w:rPr>
        <w:t xml:space="preserve">за да получи новите ноти. </w:t>
      </w:r>
      <w:proofErr w:type="spellStart"/>
      <w:proofErr w:type="gramStart"/>
      <w:r w:rsidR="00ED052B">
        <w:rPr>
          <w:rFonts w:ascii="Arial" w:hAnsi="Arial" w:cs="Arial"/>
          <w:sz w:val="24"/>
          <w:szCs w:val="24"/>
          <w:lang w:val="en-US"/>
        </w:rPr>
        <w:t>initEditor</w:t>
      </w:r>
      <w:proofErr w:type="spellEnd"/>
      <w:r w:rsidR="00ED052B" w:rsidRPr="004D350F">
        <w:rPr>
          <w:rFonts w:ascii="Arial" w:hAnsi="Arial" w:cs="Arial"/>
          <w:sz w:val="24"/>
          <w:szCs w:val="24"/>
          <w:lang w:val="ru-RU"/>
        </w:rPr>
        <w:t>(</w:t>
      </w:r>
      <w:proofErr w:type="gramEnd"/>
      <w:r w:rsidR="00ED052B" w:rsidRPr="004D350F">
        <w:rPr>
          <w:rFonts w:ascii="Arial" w:hAnsi="Arial" w:cs="Arial"/>
          <w:sz w:val="24"/>
          <w:szCs w:val="24"/>
          <w:lang w:val="ru-RU"/>
        </w:rPr>
        <w:t>)</w:t>
      </w:r>
      <w:r w:rsidR="00ED052B">
        <w:rPr>
          <w:rFonts w:ascii="Arial" w:hAnsi="Arial" w:cs="Arial"/>
          <w:sz w:val="24"/>
          <w:szCs w:val="24"/>
        </w:rPr>
        <w:t xml:space="preserve"> функцията ще се погрижи да </w:t>
      </w:r>
      <w:proofErr w:type="spellStart"/>
      <w:r w:rsidR="00ED052B">
        <w:rPr>
          <w:rFonts w:ascii="Arial" w:hAnsi="Arial" w:cs="Arial"/>
          <w:sz w:val="24"/>
          <w:szCs w:val="24"/>
        </w:rPr>
        <w:t>прересува</w:t>
      </w:r>
      <w:proofErr w:type="spellEnd"/>
      <w:r w:rsidR="00ED052B">
        <w:rPr>
          <w:rFonts w:ascii="Arial" w:hAnsi="Arial" w:cs="Arial"/>
          <w:sz w:val="24"/>
          <w:szCs w:val="24"/>
        </w:rPr>
        <w:t xml:space="preserve"> визуализираните ноти. Последния ред от фигура </w:t>
      </w:r>
      <w:r w:rsidR="00ED052B">
        <w:rPr>
          <w:rFonts w:ascii="Arial" w:hAnsi="Arial" w:cs="Arial"/>
          <w:sz w:val="24"/>
          <w:szCs w:val="24"/>
          <w:lang w:val="en-US"/>
        </w:rPr>
        <w:t>N</w:t>
      </w:r>
      <w:r w:rsidR="00ED052B" w:rsidRPr="004D350F">
        <w:rPr>
          <w:rFonts w:ascii="Arial" w:hAnsi="Arial" w:cs="Arial"/>
          <w:sz w:val="24"/>
          <w:szCs w:val="24"/>
          <w:lang w:val="ru-RU"/>
        </w:rPr>
        <w:t xml:space="preserve"> </w:t>
      </w:r>
      <w:r w:rsidR="00ED052B">
        <w:rPr>
          <w:rFonts w:ascii="Arial" w:hAnsi="Arial" w:cs="Arial"/>
          <w:sz w:val="24"/>
          <w:szCs w:val="24"/>
        </w:rPr>
        <w:t xml:space="preserve">ще се погрижи клиента да вижда последните ноти, които е добавил, в случай че песента стане по-голяма от размерите на екрана. </w:t>
      </w:r>
      <w:proofErr w:type="spellStart"/>
      <w:r w:rsidR="00ED052B">
        <w:rPr>
          <w:rFonts w:ascii="Arial" w:hAnsi="Arial" w:cs="Arial"/>
          <w:sz w:val="24"/>
          <w:szCs w:val="24"/>
          <w:lang w:val="en-US"/>
        </w:rPr>
        <w:t>normilizeNotes</w:t>
      </w:r>
      <w:proofErr w:type="spellEnd"/>
      <w:r w:rsidR="00ED052B" w:rsidRPr="004D350F">
        <w:rPr>
          <w:rFonts w:ascii="Arial" w:hAnsi="Arial" w:cs="Arial"/>
          <w:sz w:val="24"/>
          <w:szCs w:val="24"/>
          <w:lang w:val="ru-RU"/>
        </w:rPr>
        <w:t xml:space="preserve"> </w:t>
      </w:r>
      <w:r w:rsidR="00ED052B">
        <w:rPr>
          <w:rFonts w:ascii="Arial" w:hAnsi="Arial" w:cs="Arial"/>
          <w:sz w:val="24"/>
          <w:szCs w:val="24"/>
        </w:rPr>
        <w:t>е функция, която ще трансформира засечените тонове във формат, който да бъде разбираем от библиотеката отговорна за визуализирането на нотите върху дисплея на потребителя.</w:t>
      </w:r>
    </w:p>
    <w:p w14:paraId="06F25D5B" w14:textId="69DE641F" w:rsidR="00F566FD" w:rsidRDefault="00F566FD">
      <w:pPr>
        <w:spacing w:after="0" w:line="286" w:lineRule="auto"/>
        <w:jc w:val="both"/>
        <w:rPr>
          <w:ins w:id="797" w:author="Valentin Aleksandrov" w:date="2020-09-09T09:31:00Z"/>
          <w:rFonts w:ascii="Arial" w:hAnsi="Arial" w:cs="Arial"/>
          <w:sz w:val="24"/>
          <w:szCs w:val="24"/>
        </w:rPr>
      </w:pPr>
    </w:p>
    <w:p w14:paraId="13B3DBF2" w14:textId="6B3BFB98" w:rsidR="00246F85" w:rsidDel="009134E3" w:rsidRDefault="00246F85" w:rsidP="00246F85">
      <w:pPr>
        <w:spacing w:after="0" w:line="286" w:lineRule="auto"/>
        <w:jc w:val="both"/>
        <w:rPr>
          <w:del w:id="798" w:author="Valentin Aleksandrov" w:date="2020-09-09T09:35:00Z"/>
          <w:rFonts w:ascii="Arial" w:hAnsi="Arial" w:cs="Arial"/>
          <w:b/>
          <w:bCs/>
          <w:sz w:val="36"/>
          <w:szCs w:val="36"/>
        </w:rPr>
      </w:pPr>
    </w:p>
    <w:p w14:paraId="209B90FF" w14:textId="77777777" w:rsidR="009134E3" w:rsidRDefault="009134E3">
      <w:pPr>
        <w:spacing w:after="0" w:line="286" w:lineRule="auto"/>
        <w:jc w:val="both"/>
        <w:rPr>
          <w:ins w:id="799" w:author="Valentin Aleksandrov" w:date="2020-09-09T09:35:00Z"/>
          <w:rFonts w:ascii="Arial" w:hAnsi="Arial" w:cs="Arial"/>
          <w:sz w:val="24"/>
          <w:szCs w:val="24"/>
        </w:rPr>
        <w:pPrChange w:id="800" w:author="user" w:date="2020-09-08T17:57:00Z">
          <w:pPr>
            <w:spacing w:after="0" w:line="240" w:lineRule="auto"/>
            <w:jc w:val="both"/>
          </w:pPr>
        </w:pPrChange>
      </w:pPr>
    </w:p>
    <w:p w14:paraId="46A417FB" w14:textId="6294B030" w:rsidR="00246F85" w:rsidRPr="00A641F9" w:rsidRDefault="00246F85" w:rsidP="00246F85">
      <w:pPr>
        <w:spacing w:after="0" w:line="286" w:lineRule="auto"/>
        <w:jc w:val="both"/>
        <w:rPr>
          <w:ins w:id="801" w:author="Valentin Aleksandrov" w:date="2020-09-09T09:31:00Z"/>
          <w:rFonts w:ascii="Arial" w:hAnsi="Arial" w:cs="Arial"/>
          <w:b/>
          <w:bCs/>
          <w:sz w:val="36"/>
          <w:szCs w:val="36"/>
        </w:rPr>
      </w:pPr>
      <w:commentRangeStart w:id="802"/>
      <w:ins w:id="803" w:author="Valentin Aleksandrov" w:date="2020-09-09T09:31:00Z">
        <w:r w:rsidRPr="00A641F9">
          <w:rPr>
            <w:rFonts w:ascii="Arial" w:hAnsi="Arial" w:cs="Arial"/>
            <w:b/>
            <w:bCs/>
            <w:sz w:val="36"/>
            <w:szCs w:val="36"/>
          </w:rPr>
          <w:t>Диаграми на последователността</w:t>
        </w:r>
        <w:commentRangeEnd w:id="802"/>
        <w:r>
          <w:rPr>
            <w:rStyle w:val="CommentReference"/>
          </w:rPr>
          <w:commentReference w:id="802"/>
        </w:r>
      </w:ins>
    </w:p>
    <w:p w14:paraId="2038C8A9" w14:textId="77777777" w:rsidR="00246F85" w:rsidRDefault="00246F85" w:rsidP="00246F85">
      <w:pPr>
        <w:spacing w:after="0" w:line="286" w:lineRule="auto"/>
        <w:jc w:val="both"/>
        <w:rPr>
          <w:ins w:id="804" w:author="Valentin Aleksandrov" w:date="2020-09-09T09:31:00Z"/>
          <w:rFonts w:ascii="Arial" w:hAnsi="Arial" w:cs="Arial"/>
          <w:sz w:val="24"/>
          <w:szCs w:val="24"/>
          <w:lang w:val="en-US"/>
        </w:rPr>
      </w:pPr>
    </w:p>
    <w:p w14:paraId="3D76B205" w14:textId="77777777" w:rsidR="00246F85" w:rsidRDefault="00246F85" w:rsidP="00246F85">
      <w:pPr>
        <w:spacing w:after="0" w:line="286" w:lineRule="auto"/>
        <w:jc w:val="both"/>
        <w:rPr>
          <w:ins w:id="805" w:author="Valentin Aleksandrov" w:date="2020-09-09T09:31:00Z"/>
          <w:rFonts w:ascii="Arial" w:hAnsi="Arial" w:cs="Arial"/>
          <w:sz w:val="24"/>
          <w:szCs w:val="24"/>
          <w:lang w:val="en-US"/>
        </w:rPr>
      </w:pPr>
      <w:ins w:id="806" w:author="Valentin Aleksandrov" w:date="2020-09-09T09:31:00Z">
        <w:r>
          <w:rPr>
            <w:noProof/>
            <w:lang w:val="en-US" w:bidi="he-IL"/>
          </w:rPr>
          <w:drawing>
            <wp:inline distT="0" distB="0" distL="0" distR="0" wp14:anchorId="615CF7CC" wp14:editId="4C6CEF26">
              <wp:extent cx="3601941" cy="2738784"/>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54746" cy="2778935"/>
                      </a:xfrm>
                      <a:prstGeom prst="rect">
                        <a:avLst/>
                      </a:prstGeom>
                    </pic:spPr>
                  </pic:pic>
                </a:graphicData>
              </a:graphic>
            </wp:inline>
          </w:drawing>
        </w:r>
      </w:ins>
    </w:p>
    <w:p w14:paraId="0D982D41" w14:textId="77777777" w:rsidR="00246F85" w:rsidRPr="00A641F9" w:rsidRDefault="00246F85" w:rsidP="00246F85">
      <w:pPr>
        <w:spacing w:after="0" w:line="286" w:lineRule="auto"/>
        <w:jc w:val="both"/>
        <w:rPr>
          <w:ins w:id="807" w:author="Valentin Aleksandrov" w:date="2020-09-09T09:31:00Z"/>
          <w:rFonts w:ascii="Arial" w:hAnsi="Arial" w:cs="Arial"/>
          <w:sz w:val="24"/>
          <w:szCs w:val="24"/>
          <w:lang w:val="en-US"/>
        </w:rPr>
      </w:pPr>
    </w:p>
    <w:p w14:paraId="220CDC60" w14:textId="77777777" w:rsidR="00246F85" w:rsidRDefault="00246F85" w:rsidP="00246F85">
      <w:pPr>
        <w:spacing w:after="0" w:line="286" w:lineRule="auto"/>
        <w:jc w:val="both"/>
        <w:rPr>
          <w:ins w:id="808" w:author="Valentin Aleksandrov" w:date="2020-09-09T09:31:00Z"/>
          <w:rFonts w:ascii="Arial" w:hAnsi="Arial" w:cs="Arial"/>
          <w:sz w:val="24"/>
          <w:szCs w:val="24"/>
        </w:rPr>
      </w:pPr>
      <w:ins w:id="809" w:author="Valentin Aleksandrov" w:date="2020-09-09T09:31:00Z">
        <w:r>
          <w:rPr>
            <w:rFonts w:ascii="Arial" w:hAnsi="Arial" w:cs="Arial"/>
            <w:sz w:val="24"/>
            <w:szCs w:val="24"/>
          </w:rPr>
          <w:t>Фигура М. Диаграма на последователността за функционалността свързана с обучение на нова песен.</w:t>
        </w:r>
      </w:ins>
    </w:p>
    <w:p w14:paraId="626F0678" w14:textId="77777777" w:rsidR="00246F85" w:rsidRDefault="00246F85" w:rsidP="00246F85">
      <w:pPr>
        <w:spacing w:after="0" w:line="286" w:lineRule="auto"/>
        <w:jc w:val="both"/>
        <w:rPr>
          <w:ins w:id="810" w:author="Valentin Aleksandrov" w:date="2020-09-09T09:31:00Z"/>
          <w:rFonts w:ascii="Arial" w:hAnsi="Arial" w:cs="Arial"/>
          <w:sz w:val="24"/>
          <w:szCs w:val="24"/>
        </w:rPr>
      </w:pPr>
    </w:p>
    <w:p w14:paraId="58582141" w14:textId="77777777" w:rsidR="00246F85" w:rsidRDefault="00246F85" w:rsidP="00246F85">
      <w:pPr>
        <w:spacing w:after="0" w:line="240" w:lineRule="auto"/>
        <w:jc w:val="both"/>
        <w:rPr>
          <w:ins w:id="811" w:author="Valentin Aleksandrov" w:date="2020-09-09T09:31:00Z"/>
          <w:rFonts w:ascii="Arial" w:hAnsi="Arial" w:cs="Arial"/>
          <w:sz w:val="24"/>
          <w:szCs w:val="24"/>
        </w:rPr>
      </w:pPr>
      <w:ins w:id="812" w:author="Valentin Aleksandrov" w:date="2020-09-09T09:31:00Z">
        <w:r>
          <w:rPr>
            <w:noProof/>
            <w:lang w:val="en-US" w:bidi="he-IL"/>
          </w:rPr>
          <w:lastRenderedPageBreak/>
          <w:drawing>
            <wp:inline distT="0" distB="0" distL="0" distR="0" wp14:anchorId="497FA675" wp14:editId="4121B3B7">
              <wp:extent cx="4094922" cy="318494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32817" cy="3214414"/>
                      </a:xfrm>
                      <a:prstGeom prst="rect">
                        <a:avLst/>
                      </a:prstGeom>
                    </pic:spPr>
                  </pic:pic>
                </a:graphicData>
              </a:graphic>
            </wp:inline>
          </w:drawing>
        </w:r>
      </w:ins>
    </w:p>
    <w:p w14:paraId="48009786" w14:textId="77777777" w:rsidR="00246F85" w:rsidRDefault="00246F85" w:rsidP="00246F85">
      <w:pPr>
        <w:spacing w:after="0" w:line="240" w:lineRule="auto"/>
        <w:jc w:val="both"/>
        <w:rPr>
          <w:ins w:id="813" w:author="Valentin Aleksandrov" w:date="2020-09-09T09:31:00Z"/>
          <w:rFonts w:ascii="Arial" w:hAnsi="Arial" w:cs="Arial"/>
          <w:sz w:val="24"/>
          <w:szCs w:val="24"/>
        </w:rPr>
      </w:pPr>
    </w:p>
    <w:p w14:paraId="59C1D282" w14:textId="77777777" w:rsidR="00246F85" w:rsidRDefault="00246F85" w:rsidP="00246F85">
      <w:pPr>
        <w:spacing w:after="0" w:line="240" w:lineRule="auto"/>
        <w:jc w:val="both"/>
        <w:rPr>
          <w:ins w:id="814" w:author="Valentin Aleksandrov" w:date="2020-09-09T09:31:00Z"/>
          <w:rFonts w:ascii="Arial" w:hAnsi="Arial" w:cs="Arial"/>
          <w:sz w:val="24"/>
          <w:szCs w:val="24"/>
        </w:rPr>
      </w:pPr>
      <w:ins w:id="815" w:author="Valentin Aleksandrov" w:date="2020-09-09T09:31:00Z">
        <w:r>
          <w:rPr>
            <w:rFonts w:ascii="Arial" w:hAnsi="Arial" w:cs="Arial"/>
            <w:sz w:val="24"/>
            <w:szCs w:val="24"/>
          </w:rPr>
          <w:t>Фигура У. Диаграма на последователността за функционалността отговорна за намирането на изсвирената песен.</w:t>
        </w:r>
      </w:ins>
    </w:p>
    <w:p w14:paraId="7BB5B577" w14:textId="77777777" w:rsidR="00246F85" w:rsidRDefault="00246F85" w:rsidP="00246F85">
      <w:pPr>
        <w:spacing w:after="0" w:line="240" w:lineRule="auto"/>
        <w:jc w:val="both"/>
        <w:rPr>
          <w:ins w:id="816" w:author="Valentin Aleksandrov" w:date="2020-09-09T09:31:00Z"/>
          <w:rFonts w:ascii="Arial" w:hAnsi="Arial" w:cs="Arial"/>
          <w:sz w:val="24"/>
          <w:szCs w:val="24"/>
        </w:rPr>
      </w:pPr>
    </w:p>
    <w:p w14:paraId="04FF9A2F" w14:textId="77777777" w:rsidR="00246F85" w:rsidRDefault="00246F85" w:rsidP="00246F85">
      <w:pPr>
        <w:spacing w:after="0" w:line="240" w:lineRule="auto"/>
        <w:jc w:val="both"/>
        <w:rPr>
          <w:ins w:id="817" w:author="Valentin Aleksandrov" w:date="2020-09-09T09:31:00Z"/>
          <w:rFonts w:ascii="Arial" w:hAnsi="Arial" w:cs="Arial"/>
          <w:sz w:val="24"/>
          <w:szCs w:val="24"/>
        </w:rPr>
      </w:pPr>
      <w:ins w:id="818" w:author="Valentin Aleksandrov" w:date="2020-09-09T09:31:00Z">
        <w:r>
          <w:rPr>
            <w:noProof/>
            <w:lang w:val="en-US" w:bidi="he-IL"/>
          </w:rPr>
          <w:lastRenderedPageBreak/>
          <w:drawing>
            <wp:inline distT="0" distB="0" distL="0" distR="0" wp14:anchorId="44F84BD2" wp14:editId="0481970D">
              <wp:extent cx="4166558" cy="623826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5158" cy="6281086"/>
                      </a:xfrm>
                      <a:prstGeom prst="rect">
                        <a:avLst/>
                      </a:prstGeom>
                    </pic:spPr>
                  </pic:pic>
                </a:graphicData>
              </a:graphic>
            </wp:inline>
          </w:drawing>
        </w:r>
      </w:ins>
    </w:p>
    <w:p w14:paraId="5CCAAB9A" w14:textId="77777777" w:rsidR="00246F85" w:rsidRDefault="00246F85" w:rsidP="00246F85">
      <w:pPr>
        <w:spacing w:after="0" w:line="240" w:lineRule="auto"/>
        <w:jc w:val="both"/>
        <w:rPr>
          <w:ins w:id="819" w:author="Valentin Aleksandrov" w:date="2020-09-09T09:31:00Z"/>
          <w:rFonts w:ascii="Arial" w:hAnsi="Arial" w:cs="Arial"/>
          <w:sz w:val="24"/>
          <w:szCs w:val="24"/>
        </w:rPr>
      </w:pPr>
      <w:ins w:id="820" w:author="Valentin Aleksandrov" w:date="2020-09-09T09:31:00Z">
        <w:r>
          <w:rPr>
            <w:rFonts w:ascii="Arial" w:hAnsi="Arial" w:cs="Arial"/>
            <w:sz w:val="24"/>
            <w:szCs w:val="24"/>
          </w:rPr>
          <w:t>Фигура М. Диаграма на последователността за функционалността, която позволява на потребителя да генерира ноти.</w:t>
        </w:r>
      </w:ins>
    </w:p>
    <w:p w14:paraId="66262B6E" w14:textId="77777777" w:rsidR="00246F85" w:rsidRDefault="00246F85" w:rsidP="00246F85">
      <w:pPr>
        <w:spacing w:after="0" w:line="240" w:lineRule="auto"/>
        <w:jc w:val="both"/>
        <w:rPr>
          <w:ins w:id="821" w:author="Valentin Aleksandrov" w:date="2020-09-09T09:31:00Z"/>
          <w:rFonts w:ascii="Arial" w:hAnsi="Arial" w:cs="Arial"/>
          <w:sz w:val="24"/>
          <w:szCs w:val="24"/>
        </w:rPr>
      </w:pPr>
    </w:p>
    <w:p w14:paraId="43B7C832" w14:textId="77777777" w:rsidR="00F96728" w:rsidRDefault="00F96728" w:rsidP="00F566FD">
      <w:pPr>
        <w:spacing w:after="0" w:line="240" w:lineRule="auto"/>
        <w:jc w:val="center"/>
        <w:rPr>
          <w:rFonts w:ascii="Arial" w:hAnsi="Arial" w:cs="Arial"/>
          <w:b/>
          <w:bCs/>
          <w:sz w:val="40"/>
          <w:szCs w:val="40"/>
        </w:rPr>
      </w:pPr>
    </w:p>
    <w:p w14:paraId="05785A71" w14:textId="77777777" w:rsidR="00F96728" w:rsidRDefault="00F96728" w:rsidP="00F566FD">
      <w:pPr>
        <w:spacing w:after="0" w:line="240" w:lineRule="auto"/>
        <w:jc w:val="center"/>
        <w:rPr>
          <w:rFonts w:ascii="Arial" w:hAnsi="Arial" w:cs="Arial"/>
          <w:b/>
          <w:bCs/>
          <w:sz w:val="40"/>
          <w:szCs w:val="40"/>
        </w:rPr>
      </w:pPr>
    </w:p>
    <w:p w14:paraId="245DADB0" w14:textId="77777777" w:rsidR="00F96728" w:rsidDel="00246F85" w:rsidRDefault="00F96728" w:rsidP="00F566FD">
      <w:pPr>
        <w:spacing w:after="0" w:line="240" w:lineRule="auto"/>
        <w:jc w:val="center"/>
        <w:rPr>
          <w:del w:id="822" w:author="Valentin Aleksandrov" w:date="2020-09-09T09:31:00Z"/>
          <w:rFonts w:ascii="Arial" w:hAnsi="Arial" w:cs="Arial"/>
          <w:b/>
          <w:bCs/>
          <w:sz w:val="40"/>
          <w:szCs w:val="40"/>
        </w:rPr>
      </w:pPr>
    </w:p>
    <w:p w14:paraId="0EB6EC90" w14:textId="77777777" w:rsidR="00F96728" w:rsidDel="00246F85" w:rsidRDefault="00F96728" w:rsidP="00F566FD">
      <w:pPr>
        <w:spacing w:after="0" w:line="240" w:lineRule="auto"/>
        <w:jc w:val="center"/>
        <w:rPr>
          <w:del w:id="823" w:author="Valentin Aleksandrov" w:date="2020-09-09T09:31:00Z"/>
          <w:rFonts w:ascii="Arial" w:hAnsi="Arial" w:cs="Arial"/>
          <w:b/>
          <w:bCs/>
          <w:sz w:val="40"/>
          <w:szCs w:val="40"/>
        </w:rPr>
      </w:pPr>
    </w:p>
    <w:p w14:paraId="3AE76F59" w14:textId="77777777" w:rsidR="00F96728" w:rsidDel="00246F85" w:rsidRDefault="00F96728" w:rsidP="00F566FD">
      <w:pPr>
        <w:spacing w:after="0" w:line="240" w:lineRule="auto"/>
        <w:jc w:val="center"/>
        <w:rPr>
          <w:del w:id="824" w:author="Valentin Aleksandrov" w:date="2020-09-09T09:31:00Z"/>
          <w:rFonts w:ascii="Arial" w:hAnsi="Arial" w:cs="Arial"/>
          <w:b/>
          <w:bCs/>
          <w:sz w:val="40"/>
          <w:szCs w:val="40"/>
        </w:rPr>
      </w:pPr>
    </w:p>
    <w:p w14:paraId="44BBFC85" w14:textId="77777777" w:rsidR="00F96728" w:rsidDel="00246F85" w:rsidRDefault="00F96728" w:rsidP="00246F85">
      <w:pPr>
        <w:spacing w:after="0" w:line="240" w:lineRule="auto"/>
        <w:rPr>
          <w:del w:id="825" w:author="Valentin Aleksandrov" w:date="2020-09-09T09:31:00Z"/>
          <w:rFonts w:ascii="Arial" w:hAnsi="Arial" w:cs="Arial"/>
          <w:b/>
          <w:bCs/>
          <w:sz w:val="40"/>
          <w:szCs w:val="40"/>
        </w:rPr>
        <w:pPrChange w:id="826" w:author="Valentin Aleksandrov" w:date="2020-09-09T09:31:00Z">
          <w:pPr>
            <w:spacing w:after="0" w:line="240" w:lineRule="auto"/>
            <w:jc w:val="center"/>
          </w:pPr>
        </w:pPrChange>
      </w:pPr>
    </w:p>
    <w:p w14:paraId="15BB31F3" w14:textId="77777777" w:rsidR="00F96728" w:rsidRDefault="00F96728" w:rsidP="00246F85">
      <w:pPr>
        <w:spacing w:after="0" w:line="240" w:lineRule="auto"/>
        <w:rPr>
          <w:rFonts w:ascii="Arial" w:hAnsi="Arial" w:cs="Arial"/>
          <w:b/>
          <w:bCs/>
          <w:sz w:val="40"/>
          <w:szCs w:val="40"/>
        </w:rPr>
        <w:pPrChange w:id="827" w:author="Valentin Aleksandrov" w:date="2020-09-09T09:31:00Z">
          <w:pPr>
            <w:spacing w:after="0" w:line="240" w:lineRule="auto"/>
            <w:jc w:val="center"/>
          </w:pPr>
        </w:pPrChange>
      </w:pPr>
    </w:p>
    <w:p w14:paraId="1C7511BF" w14:textId="487F858C" w:rsidR="00F96728" w:rsidDel="00C44246" w:rsidRDefault="00F96728" w:rsidP="00F566FD">
      <w:pPr>
        <w:spacing w:after="0" w:line="240" w:lineRule="auto"/>
        <w:jc w:val="center"/>
        <w:rPr>
          <w:del w:id="828" w:author="user" w:date="2020-09-08T17:58:00Z"/>
          <w:rFonts w:ascii="Arial" w:hAnsi="Arial" w:cs="Arial"/>
          <w:b/>
          <w:bCs/>
          <w:sz w:val="40"/>
          <w:szCs w:val="40"/>
        </w:rPr>
      </w:pPr>
    </w:p>
    <w:p w14:paraId="5F331955" w14:textId="7DFA1EA3" w:rsidR="00C44246" w:rsidRDefault="00C44246" w:rsidP="00F566FD">
      <w:pPr>
        <w:spacing w:after="0" w:line="240" w:lineRule="auto"/>
        <w:jc w:val="center"/>
        <w:rPr>
          <w:ins w:id="829" w:author="Valentin Aleksandrov" w:date="2020-09-09T09:56:00Z"/>
          <w:rFonts w:ascii="Arial" w:hAnsi="Arial" w:cs="Arial"/>
          <w:b/>
          <w:bCs/>
          <w:sz w:val="40"/>
          <w:szCs w:val="40"/>
        </w:rPr>
      </w:pPr>
    </w:p>
    <w:p w14:paraId="7F764AF2" w14:textId="77777777" w:rsidR="00C44246" w:rsidRDefault="00C44246" w:rsidP="00F566FD">
      <w:pPr>
        <w:spacing w:after="0" w:line="240" w:lineRule="auto"/>
        <w:jc w:val="center"/>
        <w:rPr>
          <w:ins w:id="830" w:author="Valentin Aleksandrov" w:date="2020-09-09T09:56:00Z"/>
          <w:rFonts w:ascii="Arial" w:hAnsi="Arial" w:cs="Arial"/>
          <w:b/>
          <w:bCs/>
          <w:sz w:val="40"/>
          <w:szCs w:val="40"/>
        </w:rPr>
      </w:pPr>
    </w:p>
    <w:p w14:paraId="141E218F" w14:textId="156EBEE3" w:rsidR="00F96728" w:rsidDel="00BA5620" w:rsidRDefault="00F96728" w:rsidP="00F566FD">
      <w:pPr>
        <w:spacing w:after="0" w:line="240" w:lineRule="auto"/>
        <w:jc w:val="center"/>
        <w:rPr>
          <w:del w:id="831" w:author="user" w:date="2020-09-08T17:58:00Z"/>
          <w:rFonts w:ascii="Arial" w:hAnsi="Arial" w:cs="Arial"/>
          <w:b/>
          <w:bCs/>
          <w:sz w:val="40"/>
          <w:szCs w:val="40"/>
        </w:rPr>
      </w:pPr>
    </w:p>
    <w:p w14:paraId="30291060" w14:textId="549DCD4D" w:rsidR="00F96728" w:rsidDel="00BA5620" w:rsidRDefault="00F96728" w:rsidP="00F566FD">
      <w:pPr>
        <w:spacing w:after="0" w:line="240" w:lineRule="auto"/>
        <w:jc w:val="center"/>
        <w:rPr>
          <w:del w:id="832" w:author="user" w:date="2020-09-08T17:58:00Z"/>
          <w:rFonts w:ascii="Arial" w:hAnsi="Arial" w:cs="Arial"/>
          <w:b/>
          <w:bCs/>
          <w:sz w:val="40"/>
          <w:szCs w:val="40"/>
        </w:rPr>
      </w:pPr>
    </w:p>
    <w:p w14:paraId="0D8476DE" w14:textId="44D9DDB6" w:rsidR="00F96728" w:rsidDel="00BA5620" w:rsidRDefault="00F96728" w:rsidP="00F566FD">
      <w:pPr>
        <w:spacing w:after="0" w:line="240" w:lineRule="auto"/>
        <w:jc w:val="center"/>
        <w:rPr>
          <w:del w:id="833" w:author="user" w:date="2020-09-08T17:58:00Z"/>
          <w:rFonts w:ascii="Arial" w:hAnsi="Arial" w:cs="Arial"/>
          <w:b/>
          <w:bCs/>
          <w:sz w:val="40"/>
          <w:szCs w:val="40"/>
        </w:rPr>
      </w:pPr>
    </w:p>
    <w:p w14:paraId="3EC1E629" w14:textId="751B67AE" w:rsidR="00F96728" w:rsidDel="00BA5620" w:rsidRDefault="00F96728" w:rsidP="00F566FD">
      <w:pPr>
        <w:spacing w:after="0" w:line="240" w:lineRule="auto"/>
        <w:jc w:val="center"/>
        <w:rPr>
          <w:del w:id="834" w:author="user" w:date="2020-09-08T17:58:00Z"/>
          <w:rFonts w:ascii="Arial" w:hAnsi="Arial" w:cs="Arial"/>
          <w:b/>
          <w:bCs/>
          <w:sz w:val="40"/>
          <w:szCs w:val="40"/>
        </w:rPr>
      </w:pPr>
    </w:p>
    <w:p w14:paraId="49E01931" w14:textId="376572E0" w:rsidR="00F96728" w:rsidDel="00BA5620" w:rsidRDefault="00F96728" w:rsidP="00F566FD">
      <w:pPr>
        <w:spacing w:after="0" w:line="240" w:lineRule="auto"/>
        <w:jc w:val="center"/>
        <w:rPr>
          <w:del w:id="835" w:author="user" w:date="2020-09-08T17:58:00Z"/>
          <w:rFonts w:ascii="Arial" w:hAnsi="Arial" w:cs="Arial"/>
          <w:b/>
          <w:bCs/>
          <w:sz w:val="40"/>
          <w:szCs w:val="40"/>
        </w:rPr>
      </w:pPr>
    </w:p>
    <w:p w14:paraId="0D23BC7E" w14:textId="49F4CE2C" w:rsidR="00F96728" w:rsidDel="00BA5620" w:rsidRDefault="00F96728" w:rsidP="00F566FD">
      <w:pPr>
        <w:spacing w:after="0" w:line="240" w:lineRule="auto"/>
        <w:jc w:val="center"/>
        <w:rPr>
          <w:del w:id="836" w:author="user" w:date="2020-09-08T17:58:00Z"/>
          <w:rFonts w:ascii="Arial" w:hAnsi="Arial" w:cs="Arial"/>
          <w:b/>
          <w:bCs/>
          <w:sz w:val="40"/>
          <w:szCs w:val="40"/>
        </w:rPr>
      </w:pPr>
    </w:p>
    <w:p w14:paraId="31BBAD6E" w14:textId="2F02E466" w:rsidR="00F566FD" w:rsidRPr="007B3F14" w:rsidRDefault="00F566FD" w:rsidP="00F566FD">
      <w:pPr>
        <w:spacing w:after="0" w:line="240" w:lineRule="auto"/>
        <w:jc w:val="center"/>
        <w:rPr>
          <w:rFonts w:ascii="Arial" w:hAnsi="Arial" w:cs="Arial"/>
          <w:b/>
          <w:bCs/>
          <w:sz w:val="40"/>
          <w:szCs w:val="40"/>
        </w:rPr>
      </w:pPr>
      <w:r>
        <w:rPr>
          <w:rFonts w:ascii="Arial" w:hAnsi="Arial" w:cs="Arial"/>
          <w:b/>
          <w:bCs/>
          <w:sz w:val="40"/>
          <w:szCs w:val="40"/>
        </w:rPr>
        <w:t>Четвърта</w:t>
      </w:r>
      <w:r w:rsidRPr="007B3F14">
        <w:rPr>
          <w:rFonts w:ascii="Arial" w:hAnsi="Arial" w:cs="Arial"/>
          <w:b/>
          <w:bCs/>
          <w:sz w:val="40"/>
          <w:szCs w:val="40"/>
        </w:rPr>
        <w:t xml:space="preserve"> глава</w:t>
      </w:r>
    </w:p>
    <w:p w14:paraId="23C0AD0E" w14:textId="784FF41F" w:rsidR="00F566FD" w:rsidRDefault="00F566FD" w:rsidP="00F566FD">
      <w:pPr>
        <w:spacing w:after="0" w:line="240" w:lineRule="auto"/>
        <w:jc w:val="center"/>
        <w:rPr>
          <w:rFonts w:ascii="Arial" w:hAnsi="Arial" w:cs="Arial"/>
          <w:b/>
          <w:bCs/>
          <w:sz w:val="40"/>
          <w:szCs w:val="40"/>
        </w:rPr>
      </w:pPr>
      <w:r>
        <w:rPr>
          <w:rFonts w:ascii="Arial" w:hAnsi="Arial" w:cs="Arial"/>
          <w:b/>
          <w:bCs/>
          <w:sz w:val="40"/>
          <w:szCs w:val="40"/>
        </w:rPr>
        <w:t>Ръководство на потребителя</w:t>
      </w:r>
    </w:p>
    <w:p w14:paraId="44C1CC2F" w14:textId="75FE75A1" w:rsidR="00F566FD" w:rsidRDefault="00F566FD" w:rsidP="00F566FD">
      <w:pPr>
        <w:spacing w:after="0" w:line="240" w:lineRule="auto"/>
        <w:jc w:val="center"/>
        <w:rPr>
          <w:rFonts w:ascii="Arial" w:hAnsi="Arial" w:cs="Arial"/>
          <w:b/>
          <w:bCs/>
          <w:sz w:val="40"/>
          <w:szCs w:val="40"/>
        </w:rPr>
      </w:pPr>
    </w:p>
    <w:p w14:paraId="69C6F994" w14:textId="079F5E84" w:rsidR="00B2626C" w:rsidRDefault="00B2626C" w:rsidP="00B2626C">
      <w:pPr>
        <w:spacing w:after="0" w:line="240" w:lineRule="auto"/>
        <w:rPr>
          <w:rFonts w:ascii="Arial" w:hAnsi="Arial" w:cs="Arial"/>
          <w:b/>
          <w:bCs/>
          <w:sz w:val="36"/>
          <w:szCs w:val="36"/>
        </w:rPr>
      </w:pPr>
      <w:r w:rsidRPr="00B2626C">
        <w:rPr>
          <w:rFonts w:ascii="Arial" w:hAnsi="Arial" w:cs="Arial"/>
          <w:b/>
          <w:bCs/>
          <w:sz w:val="36"/>
          <w:szCs w:val="36"/>
        </w:rPr>
        <w:t>Главно меню</w:t>
      </w:r>
    </w:p>
    <w:p w14:paraId="07F99BBD" w14:textId="4DE8E759" w:rsidR="00B2626C" w:rsidRDefault="00B2626C" w:rsidP="00B2626C">
      <w:pPr>
        <w:spacing w:after="0" w:line="240" w:lineRule="auto"/>
        <w:rPr>
          <w:rFonts w:ascii="Arial" w:hAnsi="Arial" w:cs="Arial"/>
          <w:b/>
          <w:bCs/>
          <w:sz w:val="36"/>
          <w:szCs w:val="36"/>
        </w:rPr>
      </w:pPr>
    </w:p>
    <w:p w14:paraId="7B00176C" w14:textId="300DCC09" w:rsidR="00B2626C" w:rsidRDefault="00B2626C" w:rsidP="00B2626C">
      <w:pPr>
        <w:spacing w:after="0" w:line="240" w:lineRule="auto"/>
        <w:rPr>
          <w:rFonts w:ascii="Arial" w:hAnsi="Arial" w:cs="Arial"/>
          <w:sz w:val="24"/>
          <w:szCs w:val="24"/>
        </w:rPr>
      </w:pPr>
      <w:r>
        <w:rPr>
          <w:rFonts w:ascii="Arial" w:hAnsi="Arial" w:cs="Arial"/>
          <w:b/>
          <w:bCs/>
          <w:sz w:val="36"/>
          <w:szCs w:val="36"/>
        </w:rPr>
        <w:tab/>
      </w:r>
      <w:r>
        <w:rPr>
          <w:rFonts w:ascii="Arial" w:hAnsi="Arial" w:cs="Arial"/>
          <w:sz w:val="24"/>
          <w:szCs w:val="24"/>
        </w:rPr>
        <w:t>Главното меню посреща клиента при стартирането на приложението. Предоставя възможността клиента да избере една от следните три опции:</w:t>
      </w:r>
    </w:p>
    <w:p w14:paraId="1C594EA9" w14:textId="77777777" w:rsidR="00B2626C" w:rsidRDefault="00B2626C" w:rsidP="00B2626C">
      <w:pPr>
        <w:spacing w:after="0" w:line="240" w:lineRule="auto"/>
        <w:rPr>
          <w:rFonts w:ascii="Arial" w:hAnsi="Arial" w:cs="Arial"/>
          <w:sz w:val="24"/>
          <w:szCs w:val="24"/>
        </w:rPr>
      </w:pPr>
    </w:p>
    <w:p w14:paraId="0E074EEC" w14:textId="172A541B" w:rsidR="00B2626C" w:rsidRPr="00B2626C" w:rsidRDefault="00B2626C" w:rsidP="00B2626C">
      <w:pPr>
        <w:pStyle w:val="ListParagraph"/>
        <w:numPr>
          <w:ilvl w:val="0"/>
          <w:numId w:val="6"/>
        </w:numPr>
        <w:spacing w:after="0" w:line="240" w:lineRule="auto"/>
        <w:rPr>
          <w:rFonts w:ascii="Arial" w:hAnsi="Arial" w:cs="Arial"/>
        </w:rPr>
      </w:pPr>
      <w:r w:rsidRPr="00B2626C">
        <w:rPr>
          <w:rFonts w:ascii="Arial" w:hAnsi="Arial" w:cs="Arial"/>
          <w:sz w:val="24"/>
          <w:szCs w:val="24"/>
        </w:rPr>
        <w:t>Научете</w:t>
      </w:r>
      <w:r>
        <w:rPr>
          <w:rFonts w:ascii="Arial" w:hAnsi="Arial" w:cs="Arial"/>
          <w:sz w:val="24"/>
          <w:szCs w:val="24"/>
        </w:rPr>
        <w:t xml:space="preserve"> да свирите песен</w:t>
      </w:r>
    </w:p>
    <w:p w14:paraId="4DE94E99" w14:textId="0B65371B" w:rsidR="00B2626C" w:rsidRPr="00B2626C" w:rsidRDefault="00B2626C" w:rsidP="00B2626C">
      <w:pPr>
        <w:pStyle w:val="ListParagraph"/>
        <w:numPr>
          <w:ilvl w:val="0"/>
          <w:numId w:val="6"/>
        </w:numPr>
        <w:spacing w:after="0" w:line="240" w:lineRule="auto"/>
        <w:rPr>
          <w:rFonts w:ascii="Arial" w:hAnsi="Arial" w:cs="Arial"/>
        </w:rPr>
      </w:pPr>
      <w:r>
        <w:rPr>
          <w:rFonts w:ascii="Arial" w:hAnsi="Arial" w:cs="Arial"/>
          <w:sz w:val="24"/>
          <w:szCs w:val="24"/>
        </w:rPr>
        <w:t>Потърсете песен като почнете да я свирите</w:t>
      </w:r>
    </w:p>
    <w:p w14:paraId="44FFBAE2" w14:textId="2350FEB2" w:rsidR="00B2626C" w:rsidRPr="00B2626C" w:rsidRDefault="00B2626C" w:rsidP="00B2626C">
      <w:pPr>
        <w:pStyle w:val="ListParagraph"/>
        <w:numPr>
          <w:ilvl w:val="0"/>
          <w:numId w:val="6"/>
        </w:numPr>
        <w:spacing w:after="0" w:line="240" w:lineRule="auto"/>
        <w:rPr>
          <w:rFonts w:ascii="Arial" w:hAnsi="Arial" w:cs="Arial"/>
        </w:rPr>
      </w:pPr>
      <w:r>
        <w:rPr>
          <w:rFonts w:ascii="Arial" w:hAnsi="Arial" w:cs="Arial"/>
          <w:sz w:val="24"/>
          <w:szCs w:val="24"/>
        </w:rPr>
        <w:t>Изградете ноти като просто ги изсвирите.</w:t>
      </w:r>
    </w:p>
    <w:p w14:paraId="3F2D128D" w14:textId="61C249BA" w:rsidR="00B2626C" w:rsidRDefault="00B2626C" w:rsidP="00B2626C">
      <w:pPr>
        <w:spacing w:after="0" w:line="240" w:lineRule="auto"/>
        <w:rPr>
          <w:rFonts w:ascii="Arial" w:hAnsi="Arial" w:cs="Arial"/>
          <w:b/>
          <w:bCs/>
          <w:sz w:val="36"/>
          <w:szCs w:val="36"/>
        </w:rPr>
      </w:pPr>
    </w:p>
    <w:p w14:paraId="5C86392A" w14:textId="3AA3E68B" w:rsidR="00B2626C" w:rsidRDefault="00B2626C" w:rsidP="00B2626C">
      <w:pPr>
        <w:spacing w:after="0" w:line="240" w:lineRule="auto"/>
        <w:rPr>
          <w:rFonts w:ascii="Arial" w:hAnsi="Arial" w:cs="Arial"/>
          <w:b/>
          <w:bCs/>
          <w:sz w:val="36"/>
          <w:szCs w:val="36"/>
        </w:rPr>
      </w:pPr>
      <w:r>
        <w:rPr>
          <w:noProof/>
          <w:lang w:val="en-US" w:bidi="he-IL"/>
        </w:rPr>
        <w:drawing>
          <wp:inline distT="0" distB="0" distL="0" distR="0" wp14:anchorId="3CD047BA" wp14:editId="5230EDEF">
            <wp:extent cx="4245997" cy="3074719"/>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6110" cy="3082042"/>
                    </a:xfrm>
                    <a:prstGeom prst="rect">
                      <a:avLst/>
                    </a:prstGeom>
                  </pic:spPr>
                </pic:pic>
              </a:graphicData>
            </a:graphic>
          </wp:inline>
        </w:drawing>
      </w:r>
    </w:p>
    <w:p w14:paraId="32F89677" w14:textId="184D407F" w:rsidR="00B2626C" w:rsidRDefault="00B2626C" w:rsidP="00B2626C">
      <w:pPr>
        <w:spacing w:after="0" w:line="240" w:lineRule="auto"/>
        <w:rPr>
          <w:rFonts w:ascii="Arial" w:hAnsi="Arial" w:cs="Arial"/>
          <w:b/>
          <w:bCs/>
          <w:sz w:val="36"/>
          <w:szCs w:val="36"/>
        </w:rPr>
      </w:pPr>
    </w:p>
    <w:p w14:paraId="66AFFBC3" w14:textId="442EAE7E" w:rsidR="00B2626C" w:rsidRPr="00B2626C" w:rsidRDefault="00B2626C" w:rsidP="00B2626C">
      <w:pPr>
        <w:spacing w:after="0" w:line="240" w:lineRule="auto"/>
        <w:rPr>
          <w:rFonts w:ascii="Arial" w:hAnsi="Arial" w:cs="Arial"/>
          <w:sz w:val="24"/>
          <w:szCs w:val="24"/>
        </w:rPr>
      </w:pPr>
      <w:r>
        <w:rPr>
          <w:rFonts w:ascii="Arial" w:hAnsi="Arial" w:cs="Arial"/>
          <w:sz w:val="24"/>
          <w:szCs w:val="24"/>
        </w:rPr>
        <w:t xml:space="preserve">Фигура </w:t>
      </w:r>
      <w:r w:rsidRPr="00B2626C">
        <w:rPr>
          <w:rFonts w:ascii="Arial" w:hAnsi="Arial" w:cs="Arial"/>
          <w:sz w:val="24"/>
          <w:szCs w:val="24"/>
          <w:highlight w:val="green"/>
          <w:lang w:val="en-US"/>
        </w:rPr>
        <w:t>N</w:t>
      </w:r>
      <w:r w:rsidRPr="004D350F">
        <w:rPr>
          <w:rFonts w:ascii="Arial" w:hAnsi="Arial" w:cs="Arial"/>
          <w:sz w:val="24"/>
          <w:szCs w:val="24"/>
          <w:lang w:val="ru-RU"/>
        </w:rPr>
        <w:t xml:space="preserve">. </w:t>
      </w:r>
      <w:r>
        <w:rPr>
          <w:rFonts w:ascii="Arial" w:hAnsi="Arial" w:cs="Arial"/>
          <w:sz w:val="24"/>
          <w:szCs w:val="24"/>
        </w:rPr>
        <w:t>Илюстрация на главното меню на приложението</w:t>
      </w:r>
    </w:p>
    <w:p w14:paraId="125A9017" w14:textId="453C5F81" w:rsidR="00F566FD" w:rsidDel="00C44246" w:rsidRDefault="00F566FD" w:rsidP="00F566FD">
      <w:pPr>
        <w:spacing w:after="0" w:line="240" w:lineRule="auto"/>
        <w:jc w:val="center"/>
        <w:rPr>
          <w:del w:id="837" w:author="Valentin Aleksandrov" w:date="2020-09-09T09:56:00Z"/>
          <w:rFonts w:ascii="Arial" w:hAnsi="Arial" w:cs="Arial"/>
          <w:b/>
          <w:bCs/>
          <w:sz w:val="40"/>
          <w:szCs w:val="40"/>
        </w:rPr>
      </w:pPr>
    </w:p>
    <w:p w14:paraId="337ACA5E" w14:textId="77777777" w:rsidR="00F96728" w:rsidRDefault="00F96728" w:rsidP="00F62443">
      <w:pPr>
        <w:spacing w:after="0" w:line="240" w:lineRule="auto"/>
        <w:jc w:val="both"/>
        <w:rPr>
          <w:rFonts w:ascii="Arial" w:hAnsi="Arial" w:cs="Arial"/>
          <w:b/>
          <w:bCs/>
          <w:sz w:val="36"/>
          <w:szCs w:val="36"/>
        </w:rPr>
      </w:pPr>
    </w:p>
    <w:p w14:paraId="3828C496" w14:textId="45B10788" w:rsidR="00F62443" w:rsidRPr="00F62443" w:rsidRDefault="00F62443" w:rsidP="00F62443">
      <w:pPr>
        <w:spacing w:after="0" w:line="240" w:lineRule="auto"/>
        <w:jc w:val="both"/>
        <w:rPr>
          <w:rFonts w:ascii="Arial" w:hAnsi="Arial" w:cs="Arial"/>
          <w:b/>
          <w:bCs/>
          <w:sz w:val="36"/>
          <w:szCs w:val="36"/>
        </w:rPr>
      </w:pPr>
      <w:r w:rsidRPr="00F62443">
        <w:rPr>
          <w:rFonts w:ascii="Arial" w:hAnsi="Arial" w:cs="Arial"/>
          <w:b/>
          <w:bCs/>
          <w:sz w:val="36"/>
          <w:szCs w:val="36"/>
        </w:rPr>
        <w:t>Избор на песен за научване</w:t>
      </w:r>
    </w:p>
    <w:p w14:paraId="0AA8816B" w14:textId="4FE0CFA3" w:rsidR="00F566FD" w:rsidRDefault="00F62443" w:rsidP="00F62443">
      <w:pPr>
        <w:spacing w:after="0" w:line="240" w:lineRule="auto"/>
        <w:jc w:val="both"/>
        <w:rPr>
          <w:rFonts w:ascii="Arial" w:hAnsi="Arial" w:cs="Arial"/>
          <w:sz w:val="24"/>
          <w:szCs w:val="24"/>
        </w:rPr>
      </w:pPr>
      <w:r>
        <w:rPr>
          <w:rFonts w:ascii="Arial" w:hAnsi="Arial" w:cs="Arial"/>
          <w:sz w:val="24"/>
          <w:szCs w:val="24"/>
        </w:rPr>
        <w:tab/>
      </w:r>
    </w:p>
    <w:p w14:paraId="7E8A8511" w14:textId="03AC8BAB" w:rsidR="00F62443" w:rsidRDefault="00F62443" w:rsidP="00F62443">
      <w:pPr>
        <w:spacing w:after="0" w:line="240" w:lineRule="auto"/>
        <w:jc w:val="both"/>
        <w:rPr>
          <w:rFonts w:ascii="Arial" w:hAnsi="Arial" w:cs="Arial"/>
          <w:sz w:val="24"/>
          <w:szCs w:val="24"/>
        </w:rPr>
      </w:pPr>
      <w:r>
        <w:rPr>
          <w:rFonts w:ascii="Arial" w:hAnsi="Arial" w:cs="Arial"/>
          <w:sz w:val="24"/>
          <w:szCs w:val="24"/>
        </w:rPr>
        <w:tab/>
        <w:t>Предоставя възможността потребителя да си избере коя песен иска да научи.</w:t>
      </w:r>
    </w:p>
    <w:p w14:paraId="21F1C493" w14:textId="67E2B182" w:rsidR="00F62443" w:rsidRDefault="00F62443" w:rsidP="00F62443">
      <w:pPr>
        <w:spacing w:after="0" w:line="240" w:lineRule="auto"/>
        <w:jc w:val="both"/>
        <w:rPr>
          <w:rFonts w:ascii="Arial" w:hAnsi="Arial" w:cs="Arial"/>
          <w:sz w:val="24"/>
          <w:szCs w:val="24"/>
        </w:rPr>
      </w:pPr>
      <w:r>
        <w:rPr>
          <w:noProof/>
          <w:lang w:val="en-US" w:bidi="he-IL"/>
        </w:rPr>
        <w:lastRenderedPageBreak/>
        <w:drawing>
          <wp:inline distT="0" distB="0" distL="0" distR="0" wp14:anchorId="7EC0C474" wp14:editId="759148F2">
            <wp:extent cx="4556097" cy="2429918"/>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4036" cy="2439486"/>
                    </a:xfrm>
                    <a:prstGeom prst="rect">
                      <a:avLst/>
                    </a:prstGeom>
                  </pic:spPr>
                </pic:pic>
              </a:graphicData>
            </a:graphic>
          </wp:inline>
        </w:drawing>
      </w:r>
    </w:p>
    <w:p w14:paraId="79E184BC" w14:textId="5BAE0B85" w:rsidR="00F62443" w:rsidRDefault="00F62443" w:rsidP="00F62443">
      <w:pPr>
        <w:spacing w:after="0" w:line="240" w:lineRule="auto"/>
        <w:jc w:val="both"/>
        <w:rPr>
          <w:rFonts w:ascii="Arial" w:hAnsi="Arial" w:cs="Arial"/>
          <w:sz w:val="24"/>
          <w:szCs w:val="24"/>
        </w:rPr>
      </w:pPr>
    </w:p>
    <w:p w14:paraId="3EFCC475" w14:textId="32F0AFE3" w:rsidR="00F62443" w:rsidRDefault="00F62443" w:rsidP="00F62443">
      <w:pPr>
        <w:spacing w:after="0" w:line="240" w:lineRule="auto"/>
        <w:jc w:val="both"/>
        <w:rPr>
          <w:rFonts w:ascii="Arial" w:hAnsi="Arial" w:cs="Arial"/>
          <w:sz w:val="24"/>
          <w:szCs w:val="24"/>
        </w:rPr>
      </w:pPr>
      <w:r>
        <w:rPr>
          <w:rFonts w:ascii="Arial" w:hAnsi="Arial" w:cs="Arial"/>
          <w:sz w:val="24"/>
          <w:szCs w:val="24"/>
        </w:rPr>
        <w:t xml:space="preserve">Фигура </w:t>
      </w:r>
      <w:r w:rsidRPr="00F62443">
        <w:rPr>
          <w:rFonts w:ascii="Arial" w:hAnsi="Arial" w:cs="Arial"/>
          <w:sz w:val="24"/>
          <w:szCs w:val="24"/>
          <w:highlight w:val="green"/>
          <w:lang w:val="en-US"/>
        </w:rPr>
        <w:t>N</w:t>
      </w:r>
      <w:r w:rsidRPr="004D350F">
        <w:rPr>
          <w:rFonts w:ascii="Arial" w:hAnsi="Arial" w:cs="Arial"/>
          <w:sz w:val="24"/>
          <w:szCs w:val="24"/>
          <w:lang w:val="ru-RU"/>
        </w:rPr>
        <w:t xml:space="preserve">. </w:t>
      </w:r>
      <w:r>
        <w:rPr>
          <w:rFonts w:ascii="Arial" w:hAnsi="Arial" w:cs="Arial"/>
          <w:sz w:val="24"/>
          <w:szCs w:val="24"/>
        </w:rPr>
        <w:t>Илюстрация на</w:t>
      </w:r>
      <w:r w:rsidRPr="004D350F">
        <w:rPr>
          <w:rFonts w:ascii="Arial" w:hAnsi="Arial" w:cs="Arial"/>
          <w:sz w:val="24"/>
          <w:szCs w:val="24"/>
          <w:lang w:val="ru-RU"/>
        </w:rPr>
        <w:t xml:space="preserve"> </w:t>
      </w:r>
      <w:r>
        <w:rPr>
          <w:rFonts w:ascii="Arial" w:hAnsi="Arial" w:cs="Arial"/>
          <w:sz w:val="24"/>
          <w:szCs w:val="24"/>
        </w:rPr>
        <w:t>страницата за избор на песен за научаване</w:t>
      </w:r>
    </w:p>
    <w:p w14:paraId="569862C4" w14:textId="79BAFF8A" w:rsidR="00F62443" w:rsidRDefault="00F62443" w:rsidP="00F62443">
      <w:pPr>
        <w:spacing w:after="0" w:line="240" w:lineRule="auto"/>
        <w:jc w:val="both"/>
        <w:rPr>
          <w:rFonts w:ascii="Arial" w:hAnsi="Arial" w:cs="Arial"/>
          <w:sz w:val="24"/>
          <w:szCs w:val="24"/>
        </w:rPr>
      </w:pPr>
    </w:p>
    <w:p w14:paraId="15EA4F51" w14:textId="7064846D" w:rsidR="00F62443" w:rsidRPr="00F62443" w:rsidRDefault="00F62443" w:rsidP="00F62443">
      <w:pPr>
        <w:spacing w:after="0" w:line="240" w:lineRule="auto"/>
        <w:jc w:val="both"/>
        <w:rPr>
          <w:rFonts w:ascii="Arial" w:hAnsi="Arial" w:cs="Arial"/>
          <w:sz w:val="24"/>
          <w:szCs w:val="24"/>
          <w:lang w:val="en-US"/>
        </w:rPr>
      </w:pPr>
      <w:r>
        <w:rPr>
          <w:noProof/>
          <w:lang w:val="en-US" w:bidi="he-IL"/>
        </w:rPr>
        <w:drawing>
          <wp:inline distT="0" distB="0" distL="0" distR="0" wp14:anchorId="5B393AE3" wp14:editId="64344B31">
            <wp:extent cx="4555490" cy="17735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04765" cy="1792710"/>
                    </a:xfrm>
                    <a:prstGeom prst="rect">
                      <a:avLst/>
                    </a:prstGeom>
                  </pic:spPr>
                </pic:pic>
              </a:graphicData>
            </a:graphic>
          </wp:inline>
        </w:drawing>
      </w:r>
    </w:p>
    <w:p w14:paraId="4497BC59" w14:textId="77777777" w:rsidR="00F62443" w:rsidRDefault="00F62443" w:rsidP="00F62443">
      <w:pPr>
        <w:spacing w:after="0" w:line="240" w:lineRule="auto"/>
        <w:jc w:val="both"/>
        <w:rPr>
          <w:rFonts w:ascii="Arial" w:hAnsi="Arial" w:cs="Arial"/>
          <w:sz w:val="24"/>
          <w:szCs w:val="24"/>
        </w:rPr>
      </w:pPr>
    </w:p>
    <w:p w14:paraId="5D01DA53" w14:textId="35D9A5D0" w:rsidR="00F62443" w:rsidRPr="00F62443" w:rsidRDefault="00F62443" w:rsidP="00F62443">
      <w:pPr>
        <w:spacing w:after="0" w:line="240" w:lineRule="auto"/>
        <w:jc w:val="both"/>
        <w:rPr>
          <w:rFonts w:ascii="Arial" w:hAnsi="Arial" w:cs="Arial"/>
          <w:sz w:val="24"/>
          <w:szCs w:val="24"/>
        </w:rPr>
      </w:pPr>
      <w:r>
        <w:rPr>
          <w:rFonts w:ascii="Arial" w:hAnsi="Arial" w:cs="Arial"/>
          <w:sz w:val="24"/>
          <w:szCs w:val="24"/>
        </w:rPr>
        <w:t xml:space="preserve">Фигура </w:t>
      </w:r>
      <w:r w:rsidRPr="00F62443">
        <w:rPr>
          <w:rFonts w:ascii="Arial" w:hAnsi="Arial" w:cs="Arial"/>
          <w:sz w:val="24"/>
          <w:szCs w:val="24"/>
          <w:highlight w:val="green"/>
        </w:rPr>
        <w:t>Р</w:t>
      </w:r>
      <w:r w:rsidRPr="004D350F">
        <w:rPr>
          <w:rFonts w:ascii="Arial" w:hAnsi="Arial" w:cs="Arial"/>
          <w:sz w:val="24"/>
          <w:szCs w:val="24"/>
          <w:lang w:val="ru-RU"/>
        </w:rPr>
        <w:t xml:space="preserve">. </w:t>
      </w:r>
      <w:r>
        <w:rPr>
          <w:rFonts w:ascii="Arial" w:hAnsi="Arial" w:cs="Arial"/>
          <w:sz w:val="24"/>
          <w:szCs w:val="24"/>
        </w:rPr>
        <w:t>Илюстрация на падащото меню за избор на песен за научаване</w:t>
      </w:r>
    </w:p>
    <w:p w14:paraId="3BBACB7D" w14:textId="526FD168" w:rsidR="00F566FD" w:rsidRDefault="00F566FD" w:rsidP="00F62443">
      <w:pPr>
        <w:spacing w:after="0" w:line="240" w:lineRule="auto"/>
        <w:jc w:val="both"/>
        <w:rPr>
          <w:rFonts w:ascii="Arial" w:hAnsi="Arial" w:cs="Arial"/>
          <w:sz w:val="24"/>
          <w:szCs w:val="24"/>
        </w:rPr>
      </w:pPr>
    </w:p>
    <w:p w14:paraId="26C16E88" w14:textId="3E2A88DF" w:rsidR="00F62443" w:rsidRDefault="00F62443" w:rsidP="00F62443">
      <w:pPr>
        <w:spacing w:after="0" w:line="240" w:lineRule="auto"/>
        <w:jc w:val="both"/>
        <w:rPr>
          <w:rFonts w:ascii="Arial" w:hAnsi="Arial" w:cs="Arial"/>
          <w:sz w:val="24"/>
          <w:szCs w:val="24"/>
        </w:rPr>
      </w:pPr>
      <w:r>
        <w:rPr>
          <w:rFonts w:ascii="Arial" w:hAnsi="Arial" w:cs="Arial"/>
          <w:sz w:val="24"/>
          <w:szCs w:val="24"/>
        </w:rPr>
        <w:tab/>
        <w:t xml:space="preserve">След като песента е избрана от падащото меню, както е илюстрирано на фигура </w:t>
      </w:r>
      <w:r>
        <w:rPr>
          <w:rFonts w:ascii="Arial" w:hAnsi="Arial" w:cs="Arial"/>
          <w:sz w:val="24"/>
          <w:szCs w:val="24"/>
          <w:lang w:val="en-US"/>
        </w:rPr>
        <w:t>P</w:t>
      </w:r>
      <w:r>
        <w:rPr>
          <w:rFonts w:ascii="Arial" w:hAnsi="Arial" w:cs="Arial"/>
          <w:sz w:val="24"/>
          <w:szCs w:val="24"/>
        </w:rPr>
        <w:t>, потребителят може да цъкне върху „продължи“ бутона.</w:t>
      </w:r>
    </w:p>
    <w:p w14:paraId="00D1B386" w14:textId="7826304E" w:rsidR="00F62443" w:rsidDel="00C44246" w:rsidRDefault="00F62443" w:rsidP="00F62443">
      <w:pPr>
        <w:spacing w:after="0" w:line="240" w:lineRule="auto"/>
        <w:jc w:val="both"/>
        <w:rPr>
          <w:del w:id="838" w:author="Valentin Aleksandrov" w:date="2020-09-09T09:57:00Z"/>
          <w:rFonts w:ascii="Arial" w:hAnsi="Arial" w:cs="Arial"/>
          <w:sz w:val="24"/>
          <w:szCs w:val="24"/>
        </w:rPr>
      </w:pPr>
    </w:p>
    <w:p w14:paraId="3AB87753" w14:textId="77777777" w:rsidR="00F96728" w:rsidRDefault="00F96728" w:rsidP="00F62443">
      <w:pPr>
        <w:spacing w:after="0" w:line="240" w:lineRule="auto"/>
        <w:jc w:val="both"/>
        <w:rPr>
          <w:rFonts w:ascii="Arial" w:hAnsi="Arial" w:cs="Arial"/>
          <w:b/>
          <w:bCs/>
          <w:sz w:val="36"/>
          <w:szCs w:val="36"/>
        </w:rPr>
      </w:pPr>
    </w:p>
    <w:p w14:paraId="19D9EACD" w14:textId="08B24973" w:rsidR="00F62443" w:rsidRPr="00FE3B78" w:rsidRDefault="00F62443" w:rsidP="00F62443">
      <w:pPr>
        <w:spacing w:after="0" w:line="240" w:lineRule="auto"/>
        <w:jc w:val="both"/>
        <w:rPr>
          <w:rFonts w:ascii="Arial" w:hAnsi="Arial" w:cs="Arial"/>
          <w:b/>
          <w:bCs/>
          <w:sz w:val="36"/>
          <w:szCs w:val="36"/>
        </w:rPr>
      </w:pPr>
      <w:r w:rsidRPr="00FE3B78">
        <w:rPr>
          <w:rFonts w:ascii="Arial" w:hAnsi="Arial" w:cs="Arial"/>
          <w:b/>
          <w:bCs/>
          <w:sz w:val="36"/>
          <w:szCs w:val="36"/>
        </w:rPr>
        <w:t>Обучение по избрана песен</w:t>
      </w:r>
    </w:p>
    <w:p w14:paraId="5633064F" w14:textId="77777777" w:rsidR="00F62443" w:rsidRPr="00F62443" w:rsidRDefault="00F62443" w:rsidP="00F62443">
      <w:pPr>
        <w:spacing w:after="0" w:line="240" w:lineRule="auto"/>
        <w:jc w:val="both"/>
        <w:rPr>
          <w:rFonts w:ascii="Arial" w:hAnsi="Arial" w:cs="Arial"/>
          <w:sz w:val="24"/>
          <w:szCs w:val="24"/>
        </w:rPr>
      </w:pPr>
    </w:p>
    <w:p w14:paraId="68586B5E" w14:textId="6858E75C" w:rsidR="00F566FD" w:rsidRPr="004D350F" w:rsidRDefault="00FE3B78" w:rsidP="00FE3B78">
      <w:pPr>
        <w:spacing w:after="0" w:line="240" w:lineRule="auto"/>
        <w:jc w:val="both"/>
        <w:rPr>
          <w:rFonts w:ascii="Arial" w:hAnsi="Arial" w:cs="Arial"/>
          <w:sz w:val="24"/>
          <w:szCs w:val="24"/>
          <w:lang w:val="ru-RU"/>
        </w:rPr>
      </w:pPr>
      <w:r>
        <w:rPr>
          <w:rFonts w:ascii="Arial" w:hAnsi="Arial" w:cs="Arial"/>
          <w:sz w:val="24"/>
          <w:szCs w:val="24"/>
        </w:rPr>
        <w:t xml:space="preserve">Преди да започне обучението, потребителят трябва да цъкне върху „продължи“ бутона от екрана илюстриран на фигура </w:t>
      </w:r>
      <w:r w:rsidRPr="00FE3B78">
        <w:rPr>
          <w:rFonts w:ascii="Arial" w:hAnsi="Arial" w:cs="Arial"/>
          <w:sz w:val="24"/>
          <w:szCs w:val="24"/>
          <w:highlight w:val="green"/>
          <w:lang w:val="en-US"/>
        </w:rPr>
        <w:t>S</w:t>
      </w:r>
      <w:r w:rsidRPr="004D350F">
        <w:rPr>
          <w:rFonts w:ascii="Arial" w:hAnsi="Arial" w:cs="Arial"/>
          <w:sz w:val="24"/>
          <w:szCs w:val="24"/>
          <w:lang w:val="ru-RU"/>
        </w:rPr>
        <w:t>.</w:t>
      </w:r>
    </w:p>
    <w:p w14:paraId="515887E8" w14:textId="4C62B256" w:rsidR="00FE3B78" w:rsidRPr="004D350F" w:rsidRDefault="00FE3B78" w:rsidP="00FE3B78">
      <w:pPr>
        <w:spacing w:after="0" w:line="240" w:lineRule="auto"/>
        <w:jc w:val="both"/>
        <w:rPr>
          <w:rFonts w:ascii="Arial" w:hAnsi="Arial" w:cs="Arial"/>
          <w:sz w:val="24"/>
          <w:szCs w:val="24"/>
          <w:lang w:val="ru-RU"/>
        </w:rPr>
      </w:pPr>
    </w:p>
    <w:p w14:paraId="01606C08" w14:textId="6B1D19C3" w:rsidR="00FE3B78" w:rsidRDefault="00FE3B78" w:rsidP="00FE3B78">
      <w:pPr>
        <w:spacing w:after="0" w:line="240" w:lineRule="auto"/>
        <w:jc w:val="both"/>
        <w:rPr>
          <w:rFonts w:ascii="Arial" w:hAnsi="Arial" w:cs="Arial"/>
          <w:sz w:val="24"/>
          <w:szCs w:val="24"/>
        </w:rPr>
      </w:pPr>
    </w:p>
    <w:p w14:paraId="21F0ACD5" w14:textId="060E7516" w:rsidR="00FE3B78" w:rsidRPr="004D350F" w:rsidRDefault="00FE3B78" w:rsidP="00FE3B78">
      <w:pPr>
        <w:spacing w:after="0" w:line="240" w:lineRule="auto"/>
        <w:jc w:val="both"/>
        <w:rPr>
          <w:rFonts w:ascii="Arial" w:hAnsi="Arial" w:cs="Arial"/>
          <w:sz w:val="24"/>
          <w:szCs w:val="24"/>
          <w:lang w:val="ru-RU"/>
        </w:rPr>
      </w:pPr>
    </w:p>
    <w:p w14:paraId="71AF00D8" w14:textId="47328AA7" w:rsidR="004F4F70" w:rsidRPr="00FE3B78" w:rsidRDefault="004F4F70" w:rsidP="00FE3B78">
      <w:pPr>
        <w:spacing w:after="0" w:line="240" w:lineRule="auto"/>
        <w:jc w:val="both"/>
        <w:rPr>
          <w:rFonts w:ascii="Arial" w:hAnsi="Arial" w:cs="Arial"/>
          <w:sz w:val="24"/>
          <w:szCs w:val="24"/>
          <w:lang w:val="en-US"/>
        </w:rPr>
      </w:pPr>
      <w:r>
        <w:rPr>
          <w:noProof/>
          <w:lang w:val="en-US" w:bidi="he-IL"/>
        </w:rPr>
        <w:lastRenderedPageBreak/>
        <w:drawing>
          <wp:inline distT="0" distB="0" distL="0" distR="0" wp14:anchorId="78FDF6F2" wp14:editId="5F6CB6A8">
            <wp:extent cx="4810539" cy="2856001"/>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30277" cy="2867720"/>
                    </a:xfrm>
                    <a:prstGeom prst="rect">
                      <a:avLst/>
                    </a:prstGeom>
                  </pic:spPr>
                </pic:pic>
              </a:graphicData>
            </a:graphic>
          </wp:inline>
        </w:drawing>
      </w:r>
    </w:p>
    <w:p w14:paraId="442E8532" w14:textId="77777777" w:rsidR="00FE3B78" w:rsidRDefault="00FE3B78" w:rsidP="00FE3B78">
      <w:pPr>
        <w:spacing w:after="0" w:line="240" w:lineRule="auto"/>
        <w:jc w:val="both"/>
        <w:rPr>
          <w:rFonts w:ascii="Arial" w:hAnsi="Arial" w:cs="Arial"/>
          <w:sz w:val="24"/>
          <w:szCs w:val="24"/>
        </w:rPr>
      </w:pPr>
    </w:p>
    <w:p w14:paraId="56724A25" w14:textId="35B09528" w:rsidR="00FE3B78" w:rsidRDefault="00FE3B78" w:rsidP="00FE3B78">
      <w:pPr>
        <w:spacing w:after="0" w:line="240" w:lineRule="auto"/>
        <w:jc w:val="both"/>
        <w:rPr>
          <w:rFonts w:ascii="Arial" w:hAnsi="Arial" w:cs="Arial"/>
          <w:sz w:val="24"/>
          <w:szCs w:val="24"/>
        </w:rPr>
      </w:pPr>
      <w:r>
        <w:rPr>
          <w:rFonts w:ascii="Arial" w:hAnsi="Arial" w:cs="Arial"/>
          <w:sz w:val="24"/>
          <w:szCs w:val="24"/>
        </w:rPr>
        <w:t xml:space="preserve">Фигура </w:t>
      </w:r>
      <w:r w:rsidRPr="00FE3B78">
        <w:rPr>
          <w:rFonts w:ascii="Arial" w:hAnsi="Arial" w:cs="Arial"/>
          <w:sz w:val="24"/>
          <w:szCs w:val="24"/>
          <w:highlight w:val="green"/>
          <w:lang w:val="en-US"/>
        </w:rPr>
        <w:t>S</w:t>
      </w:r>
      <w:r w:rsidRPr="004D350F">
        <w:rPr>
          <w:rFonts w:ascii="Arial" w:hAnsi="Arial" w:cs="Arial"/>
          <w:sz w:val="24"/>
          <w:szCs w:val="24"/>
          <w:lang w:val="ru-RU"/>
        </w:rPr>
        <w:t xml:space="preserve">. </w:t>
      </w:r>
      <w:r>
        <w:rPr>
          <w:rFonts w:ascii="Arial" w:hAnsi="Arial" w:cs="Arial"/>
          <w:sz w:val="24"/>
          <w:szCs w:val="24"/>
        </w:rPr>
        <w:t>Предупреждение, че предстои започване на урок.</w:t>
      </w:r>
    </w:p>
    <w:p w14:paraId="5256E61D" w14:textId="6AC6C46B" w:rsidR="00FE3B78" w:rsidRDefault="00FE3B78" w:rsidP="00FE3B78">
      <w:pPr>
        <w:spacing w:after="0" w:line="240" w:lineRule="auto"/>
        <w:jc w:val="both"/>
        <w:rPr>
          <w:rFonts w:ascii="Arial" w:hAnsi="Arial" w:cs="Arial"/>
          <w:sz w:val="24"/>
          <w:szCs w:val="24"/>
        </w:rPr>
      </w:pPr>
    </w:p>
    <w:p w14:paraId="666A2D90" w14:textId="3EC7CF33" w:rsidR="00FE3B78" w:rsidRPr="004D350F" w:rsidRDefault="00FE3B78" w:rsidP="00FE3B78">
      <w:pPr>
        <w:spacing w:after="0" w:line="240" w:lineRule="auto"/>
        <w:jc w:val="both"/>
        <w:rPr>
          <w:rFonts w:ascii="Arial" w:hAnsi="Arial" w:cs="Arial"/>
          <w:sz w:val="24"/>
          <w:szCs w:val="24"/>
          <w:lang w:val="ru-RU"/>
        </w:rPr>
      </w:pPr>
      <w:r>
        <w:rPr>
          <w:rFonts w:ascii="Arial" w:hAnsi="Arial" w:cs="Arial"/>
          <w:sz w:val="24"/>
          <w:szCs w:val="24"/>
        </w:rPr>
        <w:t xml:space="preserve">След като избере </w:t>
      </w:r>
      <w:r w:rsidR="004F4F70">
        <w:rPr>
          <w:rFonts w:ascii="Arial" w:hAnsi="Arial" w:cs="Arial"/>
          <w:sz w:val="24"/>
          <w:szCs w:val="24"/>
        </w:rPr>
        <w:t>„</w:t>
      </w:r>
      <w:r>
        <w:rPr>
          <w:rFonts w:ascii="Arial" w:hAnsi="Arial" w:cs="Arial"/>
          <w:sz w:val="24"/>
          <w:szCs w:val="24"/>
        </w:rPr>
        <w:t>продължи</w:t>
      </w:r>
      <w:r w:rsidR="004F4F70">
        <w:rPr>
          <w:rFonts w:ascii="Arial" w:hAnsi="Arial" w:cs="Arial"/>
          <w:sz w:val="24"/>
          <w:szCs w:val="24"/>
        </w:rPr>
        <w:t>“</w:t>
      </w:r>
      <w:r>
        <w:rPr>
          <w:rFonts w:ascii="Arial" w:hAnsi="Arial" w:cs="Arial"/>
          <w:sz w:val="24"/>
          <w:szCs w:val="24"/>
        </w:rPr>
        <w:t xml:space="preserve">, пред клиента ще се появи екрана от фигура </w:t>
      </w:r>
      <w:r w:rsidRPr="00FE3B78">
        <w:rPr>
          <w:rFonts w:ascii="Arial" w:hAnsi="Arial" w:cs="Arial"/>
          <w:sz w:val="24"/>
          <w:szCs w:val="24"/>
          <w:highlight w:val="green"/>
          <w:lang w:val="en-US"/>
        </w:rPr>
        <w:t>M</w:t>
      </w:r>
      <w:r w:rsidRPr="004D350F">
        <w:rPr>
          <w:rFonts w:ascii="Arial" w:hAnsi="Arial" w:cs="Arial"/>
          <w:sz w:val="24"/>
          <w:szCs w:val="24"/>
          <w:lang w:val="ru-RU"/>
        </w:rPr>
        <w:t>.</w:t>
      </w:r>
    </w:p>
    <w:p w14:paraId="2B1C470E" w14:textId="375387AB" w:rsidR="00FE3B78" w:rsidRPr="004D350F" w:rsidRDefault="00FE3B78" w:rsidP="00FE3B78">
      <w:pPr>
        <w:spacing w:after="0" w:line="240" w:lineRule="auto"/>
        <w:jc w:val="both"/>
        <w:rPr>
          <w:rFonts w:ascii="Arial" w:hAnsi="Arial" w:cs="Arial"/>
          <w:sz w:val="24"/>
          <w:szCs w:val="24"/>
          <w:lang w:val="ru-RU"/>
        </w:rPr>
      </w:pPr>
    </w:p>
    <w:p w14:paraId="098601A1" w14:textId="22A93D19" w:rsidR="004F4F70" w:rsidRDefault="004F4F70" w:rsidP="00FE3B78">
      <w:pPr>
        <w:spacing w:after="0" w:line="240" w:lineRule="auto"/>
        <w:jc w:val="both"/>
        <w:rPr>
          <w:rFonts w:ascii="Arial" w:hAnsi="Arial" w:cs="Arial"/>
          <w:sz w:val="24"/>
          <w:szCs w:val="24"/>
          <w:lang w:val="en-US"/>
        </w:rPr>
      </w:pPr>
      <w:r>
        <w:rPr>
          <w:noProof/>
          <w:lang w:val="en-US" w:bidi="he-IL"/>
        </w:rPr>
        <w:drawing>
          <wp:inline distT="0" distB="0" distL="0" distR="0" wp14:anchorId="5199A5BF" wp14:editId="76C9E6A9">
            <wp:extent cx="4937760" cy="2871392"/>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9712" cy="2878342"/>
                    </a:xfrm>
                    <a:prstGeom prst="rect">
                      <a:avLst/>
                    </a:prstGeom>
                  </pic:spPr>
                </pic:pic>
              </a:graphicData>
            </a:graphic>
          </wp:inline>
        </w:drawing>
      </w:r>
    </w:p>
    <w:p w14:paraId="59F820F7" w14:textId="77777777" w:rsidR="00FE3B78" w:rsidRDefault="00FE3B78" w:rsidP="00FE3B78">
      <w:pPr>
        <w:spacing w:after="0" w:line="240" w:lineRule="auto"/>
        <w:jc w:val="both"/>
        <w:rPr>
          <w:rFonts w:ascii="Arial" w:hAnsi="Arial" w:cs="Arial"/>
          <w:sz w:val="24"/>
          <w:szCs w:val="24"/>
          <w:lang w:val="en-US"/>
        </w:rPr>
      </w:pPr>
    </w:p>
    <w:p w14:paraId="24F89A0E" w14:textId="2FB3C70E" w:rsidR="00FE3B78" w:rsidRDefault="00FE3B78" w:rsidP="00FE3B78">
      <w:pPr>
        <w:spacing w:after="0" w:line="240" w:lineRule="auto"/>
        <w:jc w:val="both"/>
        <w:rPr>
          <w:rFonts w:ascii="Arial" w:hAnsi="Arial" w:cs="Arial"/>
          <w:sz w:val="24"/>
          <w:szCs w:val="24"/>
        </w:rPr>
      </w:pPr>
      <w:r>
        <w:rPr>
          <w:rFonts w:ascii="Arial" w:hAnsi="Arial" w:cs="Arial"/>
          <w:sz w:val="24"/>
          <w:szCs w:val="24"/>
        </w:rPr>
        <w:t xml:space="preserve">Фигура </w:t>
      </w:r>
      <w:r w:rsidRPr="00FE3B78">
        <w:rPr>
          <w:rFonts w:ascii="Arial" w:hAnsi="Arial" w:cs="Arial"/>
          <w:sz w:val="24"/>
          <w:szCs w:val="24"/>
          <w:highlight w:val="green"/>
          <w:lang w:val="en-US"/>
        </w:rPr>
        <w:t>M</w:t>
      </w:r>
      <w:r w:rsidRPr="004D350F">
        <w:rPr>
          <w:rFonts w:ascii="Arial" w:hAnsi="Arial" w:cs="Arial"/>
          <w:sz w:val="24"/>
          <w:szCs w:val="24"/>
          <w:lang w:val="ru-RU"/>
        </w:rPr>
        <w:t xml:space="preserve">. </w:t>
      </w:r>
      <w:r>
        <w:rPr>
          <w:rFonts w:ascii="Arial" w:hAnsi="Arial" w:cs="Arial"/>
          <w:sz w:val="24"/>
          <w:szCs w:val="24"/>
        </w:rPr>
        <w:t>Екранът, отговорен за обучението по свирене на дадена песен.</w:t>
      </w:r>
    </w:p>
    <w:p w14:paraId="1EE83336" w14:textId="1264A754" w:rsidR="00FE3B78" w:rsidRDefault="00FE3B78" w:rsidP="00FE3B78">
      <w:pPr>
        <w:spacing w:after="0" w:line="240" w:lineRule="auto"/>
        <w:jc w:val="both"/>
        <w:rPr>
          <w:rFonts w:ascii="Arial" w:hAnsi="Arial" w:cs="Arial"/>
          <w:sz w:val="24"/>
          <w:szCs w:val="24"/>
        </w:rPr>
      </w:pPr>
      <w:r>
        <w:rPr>
          <w:rFonts w:ascii="Arial" w:hAnsi="Arial" w:cs="Arial"/>
          <w:sz w:val="24"/>
          <w:szCs w:val="24"/>
        </w:rPr>
        <w:t>При успешно изсвирване на съответната нота, пред очите на клиента ще се покаже коя е следващата нота, която трябва да бъде изсвирена от песента</w:t>
      </w:r>
      <w:r w:rsidR="00867E31">
        <w:rPr>
          <w:rFonts w:ascii="Arial" w:hAnsi="Arial" w:cs="Arial"/>
          <w:sz w:val="24"/>
          <w:szCs w:val="24"/>
        </w:rPr>
        <w:t xml:space="preserve">. На фигура </w:t>
      </w:r>
      <w:r w:rsidR="00867E31" w:rsidRPr="00867E31">
        <w:rPr>
          <w:rFonts w:ascii="Arial" w:hAnsi="Arial" w:cs="Arial"/>
          <w:sz w:val="24"/>
          <w:szCs w:val="24"/>
          <w:highlight w:val="green"/>
          <w:lang w:val="en-US"/>
        </w:rPr>
        <w:t>N</w:t>
      </w:r>
      <w:r w:rsidR="00867E31" w:rsidRPr="004D350F">
        <w:rPr>
          <w:rFonts w:ascii="Arial" w:hAnsi="Arial" w:cs="Arial"/>
          <w:sz w:val="24"/>
          <w:szCs w:val="24"/>
          <w:lang w:val="ru-RU"/>
        </w:rPr>
        <w:t xml:space="preserve"> </w:t>
      </w:r>
      <w:r w:rsidR="00867E31">
        <w:rPr>
          <w:rFonts w:ascii="Arial" w:hAnsi="Arial" w:cs="Arial"/>
          <w:sz w:val="24"/>
          <w:szCs w:val="24"/>
        </w:rPr>
        <w:t>може да се види следващата нота, която се очаква да бъде изсвирена:</w:t>
      </w:r>
    </w:p>
    <w:p w14:paraId="3A740627" w14:textId="101CC855" w:rsidR="004F4F70" w:rsidRDefault="004F4F70" w:rsidP="00FE3B78">
      <w:pPr>
        <w:spacing w:after="0" w:line="240" w:lineRule="auto"/>
        <w:jc w:val="both"/>
        <w:rPr>
          <w:rFonts w:ascii="Arial" w:hAnsi="Arial" w:cs="Arial"/>
          <w:sz w:val="24"/>
          <w:szCs w:val="24"/>
        </w:rPr>
      </w:pPr>
    </w:p>
    <w:p w14:paraId="3B3E2744" w14:textId="6CEB33DD" w:rsidR="004F4F70" w:rsidRDefault="004F4F70" w:rsidP="00FE3B78">
      <w:pPr>
        <w:spacing w:after="0" w:line="240" w:lineRule="auto"/>
        <w:jc w:val="both"/>
        <w:rPr>
          <w:rFonts w:ascii="Arial" w:hAnsi="Arial" w:cs="Arial"/>
          <w:sz w:val="24"/>
          <w:szCs w:val="24"/>
        </w:rPr>
      </w:pPr>
      <w:r>
        <w:rPr>
          <w:noProof/>
          <w:lang w:val="en-US" w:bidi="he-IL"/>
        </w:rPr>
        <w:lastRenderedPageBreak/>
        <w:drawing>
          <wp:inline distT="0" distB="0" distL="0" distR="0" wp14:anchorId="16319921" wp14:editId="6DD28F36">
            <wp:extent cx="4803362" cy="273524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34313" cy="2752874"/>
                    </a:xfrm>
                    <a:prstGeom prst="rect">
                      <a:avLst/>
                    </a:prstGeom>
                  </pic:spPr>
                </pic:pic>
              </a:graphicData>
            </a:graphic>
          </wp:inline>
        </w:drawing>
      </w:r>
    </w:p>
    <w:p w14:paraId="234FAA62" w14:textId="42483629" w:rsidR="00867E31" w:rsidRPr="004F4F70" w:rsidRDefault="00867E31" w:rsidP="00FE3B78">
      <w:pPr>
        <w:spacing w:after="0" w:line="240" w:lineRule="auto"/>
        <w:jc w:val="both"/>
        <w:rPr>
          <w:rFonts w:ascii="Arial" w:hAnsi="Arial" w:cs="Arial"/>
          <w:sz w:val="24"/>
          <w:szCs w:val="24"/>
          <w:lang w:val="en-US"/>
        </w:rPr>
      </w:pPr>
    </w:p>
    <w:p w14:paraId="6752A473" w14:textId="542C78F2" w:rsidR="00867E31" w:rsidRPr="00867E31" w:rsidRDefault="00867E31" w:rsidP="00FE3B78">
      <w:pPr>
        <w:spacing w:after="0" w:line="240" w:lineRule="auto"/>
        <w:jc w:val="both"/>
        <w:rPr>
          <w:rFonts w:ascii="Arial" w:hAnsi="Arial" w:cs="Arial"/>
          <w:sz w:val="24"/>
          <w:szCs w:val="24"/>
        </w:rPr>
      </w:pPr>
      <w:r>
        <w:rPr>
          <w:rFonts w:ascii="Arial" w:hAnsi="Arial" w:cs="Arial"/>
          <w:sz w:val="24"/>
          <w:szCs w:val="24"/>
        </w:rPr>
        <w:t xml:space="preserve">Фигура </w:t>
      </w:r>
      <w:r w:rsidRPr="00867E31">
        <w:rPr>
          <w:rFonts w:ascii="Arial" w:hAnsi="Arial" w:cs="Arial"/>
          <w:sz w:val="24"/>
          <w:szCs w:val="24"/>
          <w:highlight w:val="green"/>
          <w:lang w:val="en-US"/>
        </w:rPr>
        <w:t>N</w:t>
      </w:r>
      <w:r w:rsidRPr="004D350F">
        <w:rPr>
          <w:rFonts w:ascii="Arial" w:hAnsi="Arial" w:cs="Arial"/>
          <w:sz w:val="24"/>
          <w:szCs w:val="24"/>
          <w:lang w:val="ru-RU"/>
        </w:rPr>
        <w:t>.</w:t>
      </w:r>
      <w:r>
        <w:rPr>
          <w:rFonts w:ascii="Arial" w:hAnsi="Arial" w:cs="Arial"/>
          <w:sz w:val="24"/>
          <w:szCs w:val="24"/>
        </w:rPr>
        <w:t xml:space="preserve"> Илюстрация на</w:t>
      </w:r>
      <w:r w:rsidRPr="004D350F">
        <w:rPr>
          <w:rFonts w:ascii="Arial" w:hAnsi="Arial" w:cs="Arial"/>
          <w:sz w:val="24"/>
          <w:szCs w:val="24"/>
          <w:lang w:val="ru-RU"/>
        </w:rPr>
        <w:t xml:space="preserve"> </w:t>
      </w:r>
      <w:r>
        <w:rPr>
          <w:rFonts w:ascii="Arial" w:hAnsi="Arial" w:cs="Arial"/>
          <w:sz w:val="24"/>
          <w:szCs w:val="24"/>
        </w:rPr>
        <w:t>следващата нота от избраната песен.</w:t>
      </w:r>
    </w:p>
    <w:p w14:paraId="00E5A34A" w14:textId="04B5EF61" w:rsidR="00F566FD" w:rsidRPr="004D350F" w:rsidRDefault="00F566FD" w:rsidP="00FE3B78">
      <w:pPr>
        <w:spacing w:after="0" w:line="240" w:lineRule="auto"/>
        <w:rPr>
          <w:rFonts w:ascii="Arial" w:hAnsi="Arial" w:cs="Arial"/>
          <w:b/>
          <w:bCs/>
          <w:sz w:val="24"/>
          <w:szCs w:val="24"/>
          <w:lang w:val="ru-RU"/>
        </w:rPr>
      </w:pPr>
    </w:p>
    <w:p w14:paraId="400760E9" w14:textId="56075AF1" w:rsidR="00F566FD" w:rsidRPr="00377CBC" w:rsidRDefault="00F566FD" w:rsidP="00F566FD">
      <w:pPr>
        <w:spacing w:after="0" w:line="240" w:lineRule="auto"/>
        <w:jc w:val="both"/>
        <w:rPr>
          <w:rFonts w:ascii="Arial" w:hAnsi="Arial" w:cs="Arial"/>
          <w:b/>
          <w:bCs/>
          <w:sz w:val="36"/>
          <w:szCs w:val="36"/>
        </w:rPr>
      </w:pPr>
      <w:r w:rsidRPr="00377CBC">
        <w:rPr>
          <w:rFonts w:ascii="Arial" w:hAnsi="Arial" w:cs="Arial"/>
          <w:b/>
          <w:bCs/>
          <w:sz w:val="36"/>
          <w:szCs w:val="36"/>
        </w:rPr>
        <w:t>Търсене на песен чрез свиренето й</w:t>
      </w:r>
    </w:p>
    <w:p w14:paraId="7338C0D7" w14:textId="3E634E2E" w:rsidR="00377CBC" w:rsidRDefault="00377CBC" w:rsidP="00F566FD">
      <w:pPr>
        <w:spacing w:after="0" w:line="240" w:lineRule="auto"/>
        <w:jc w:val="both"/>
        <w:rPr>
          <w:rFonts w:ascii="Arial" w:hAnsi="Arial" w:cs="Arial"/>
          <w:b/>
          <w:bCs/>
          <w:sz w:val="24"/>
          <w:szCs w:val="24"/>
        </w:rPr>
      </w:pPr>
    </w:p>
    <w:p w14:paraId="02BB105C" w14:textId="355EA0B4" w:rsidR="00377CBC" w:rsidRDefault="00377CBC" w:rsidP="00F566FD">
      <w:pPr>
        <w:spacing w:after="0" w:line="240" w:lineRule="auto"/>
        <w:jc w:val="both"/>
        <w:rPr>
          <w:rFonts w:ascii="Arial" w:hAnsi="Arial" w:cs="Arial"/>
          <w:b/>
          <w:bCs/>
          <w:sz w:val="24"/>
          <w:szCs w:val="24"/>
        </w:rPr>
      </w:pPr>
      <w:r>
        <w:rPr>
          <w:noProof/>
          <w:lang w:val="en-US" w:bidi="he-IL"/>
        </w:rPr>
        <w:drawing>
          <wp:inline distT="0" distB="0" distL="0" distR="0" wp14:anchorId="0A47E153" wp14:editId="2E51FFC8">
            <wp:extent cx="4699221" cy="236417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29949" cy="2379629"/>
                    </a:xfrm>
                    <a:prstGeom prst="rect">
                      <a:avLst/>
                    </a:prstGeom>
                  </pic:spPr>
                </pic:pic>
              </a:graphicData>
            </a:graphic>
          </wp:inline>
        </w:drawing>
      </w:r>
    </w:p>
    <w:p w14:paraId="7D2F6992" w14:textId="6AFE71DE" w:rsidR="00377CBC" w:rsidRPr="00377CBC" w:rsidRDefault="00377CBC" w:rsidP="00F566FD">
      <w:pPr>
        <w:spacing w:after="0" w:line="240" w:lineRule="auto"/>
        <w:jc w:val="both"/>
        <w:rPr>
          <w:rFonts w:ascii="Arial" w:hAnsi="Arial" w:cs="Arial"/>
          <w:sz w:val="24"/>
          <w:szCs w:val="24"/>
        </w:rPr>
      </w:pPr>
      <w:r>
        <w:rPr>
          <w:rFonts w:ascii="Arial" w:hAnsi="Arial" w:cs="Arial"/>
          <w:sz w:val="24"/>
          <w:szCs w:val="24"/>
        </w:rPr>
        <w:t xml:space="preserve">Фигура </w:t>
      </w:r>
      <w:r w:rsidRPr="00377CBC">
        <w:rPr>
          <w:rFonts w:ascii="Arial" w:hAnsi="Arial" w:cs="Arial"/>
          <w:sz w:val="24"/>
          <w:szCs w:val="24"/>
          <w:highlight w:val="green"/>
          <w:lang w:val="en-US"/>
        </w:rPr>
        <w:t>N</w:t>
      </w:r>
      <w:r w:rsidRPr="004D350F">
        <w:rPr>
          <w:rFonts w:ascii="Arial" w:hAnsi="Arial" w:cs="Arial"/>
          <w:sz w:val="24"/>
          <w:szCs w:val="24"/>
          <w:lang w:val="ru-RU"/>
        </w:rPr>
        <w:t xml:space="preserve">. </w:t>
      </w:r>
      <w:r>
        <w:rPr>
          <w:rFonts w:ascii="Arial" w:hAnsi="Arial" w:cs="Arial"/>
          <w:sz w:val="24"/>
          <w:szCs w:val="24"/>
        </w:rPr>
        <w:t>Предупреждение, че предстои търсене на песен.</w:t>
      </w:r>
    </w:p>
    <w:p w14:paraId="4C13D83E" w14:textId="5E0C3FDC" w:rsidR="00377CBC" w:rsidRDefault="00377CBC" w:rsidP="00F566FD">
      <w:pPr>
        <w:spacing w:after="0" w:line="240" w:lineRule="auto"/>
        <w:jc w:val="both"/>
        <w:rPr>
          <w:rFonts w:ascii="Arial" w:hAnsi="Arial" w:cs="Arial"/>
          <w:b/>
          <w:bCs/>
          <w:sz w:val="24"/>
          <w:szCs w:val="24"/>
        </w:rPr>
      </w:pPr>
    </w:p>
    <w:p w14:paraId="16FACD91" w14:textId="35E6208D" w:rsidR="00377CBC" w:rsidRPr="00377CBC" w:rsidRDefault="00377CBC" w:rsidP="00F566FD">
      <w:pPr>
        <w:spacing w:after="0" w:line="240" w:lineRule="auto"/>
        <w:jc w:val="both"/>
        <w:rPr>
          <w:rFonts w:ascii="Arial" w:hAnsi="Arial" w:cs="Arial"/>
          <w:b/>
          <w:bCs/>
          <w:sz w:val="24"/>
          <w:szCs w:val="24"/>
          <w:lang w:val="en-US"/>
        </w:rPr>
      </w:pPr>
      <w:r>
        <w:rPr>
          <w:noProof/>
          <w:lang w:val="en-US" w:bidi="he-IL"/>
        </w:rPr>
        <w:drawing>
          <wp:inline distT="0" distB="0" distL="0" distR="0" wp14:anchorId="587B9464" wp14:editId="20851FC5">
            <wp:extent cx="4699000" cy="1368032"/>
            <wp:effectExtent l="0" t="0" r="635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53926" cy="1384023"/>
                    </a:xfrm>
                    <a:prstGeom prst="rect">
                      <a:avLst/>
                    </a:prstGeom>
                  </pic:spPr>
                </pic:pic>
              </a:graphicData>
            </a:graphic>
          </wp:inline>
        </w:drawing>
      </w:r>
    </w:p>
    <w:p w14:paraId="39A85ACA" w14:textId="77777777" w:rsidR="00377CBC" w:rsidRDefault="00377CBC" w:rsidP="00F566FD">
      <w:pPr>
        <w:spacing w:after="0" w:line="240" w:lineRule="auto"/>
        <w:jc w:val="both"/>
        <w:rPr>
          <w:rFonts w:ascii="Arial" w:hAnsi="Arial" w:cs="Arial"/>
          <w:b/>
          <w:bCs/>
          <w:sz w:val="24"/>
          <w:szCs w:val="24"/>
        </w:rPr>
      </w:pPr>
    </w:p>
    <w:p w14:paraId="330379AC" w14:textId="486FC14D" w:rsidR="00377CBC" w:rsidRDefault="00377CBC" w:rsidP="00F566FD">
      <w:pPr>
        <w:spacing w:after="0" w:line="240" w:lineRule="auto"/>
        <w:jc w:val="both"/>
        <w:rPr>
          <w:rFonts w:ascii="Arial" w:hAnsi="Arial" w:cs="Arial"/>
          <w:sz w:val="24"/>
          <w:szCs w:val="24"/>
        </w:rPr>
      </w:pPr>
      <w:r>
        <w:rPr>
          <w:rFonts w:ascii="Arial" w:hAnsi="Arial" w:cs="Arial"/>
          <w:sz w:val="24"/>
          <w:szCs w:val="24"/>
        </w:rPr>
        <w:t xml:space="preserve">Фигура </w:t>
      </w:r>
      <w:r w:rsidRPr="00377CBC">
        <w:rPr>
          <w:rFonts w:ascii="Arial" w:hAnsi="Arial" w:cs="Arial"/>
          <w:sz w:val="24"/>
          <w:szCs w:val="24"/>
          <w:highlight w:val="green"/>
          <w:lang w:val="en-US"/>
        </w:rPr>
        <w:t>N</w:t>
      </w:r>
      <w:r w:rsidRPr="004D350F">
        <w:rPr>
          <w:rFonts w:ascii="Arial" w:hAnsi="Arial" w:cs="Arial"/>
          <w:sz w:val="24"/>
          <w:szCs w:val="24"/>
          <w:lang w:val="ru-RU"/>
        </w:rPr>
        <w:t xml:space="preserve">. </w:t>
      </w:r>
      <w:r>
        <w:rPr>
          <w:rFonts w:ascii="Arial" w:hAnsi="Arial" w:cs="Arial"/>
          <w:sz w:val="24"/>
          <w:szCs w:val="24"/>
        </w:rPr>
        <w:t>Екран в процес на слушане на песента, която клиента търси.</w:t>
      </w:r>
    </w:p>
    <w:p w14:paraId="02577FD7" w14:textId="07422559" w:rsidR="00377CBC" w:rsidRDefault="00377CBC" w:rsidP="00F566FD">
      <w:pPr>
        <w:spacing w:after="0" w:line="240" w:lineRule="auto"/>
        <w:jc w:val="both"/>
        <w:rPr>
          <w:rFonts w:ascii="Arial" w:hAnsi="Arial" w:cs="Arial"/>
          <w:sz w:val="24"/>
          <w:szCs w:val="24"/>
        </w:rPr>
      </w:pPr>
    </w:p>
    <w:p w14:paraId="0F9F8693" w14:textId="51044409" w:rsidR="00377CBC" w:rsidRPr="00377CBC" w:rsidRDefault="00377CBC" w:rsidP="00F566FD">
      <w:pPr>
        <w:spacing w:after="0" w:line="240" w:lineRule="auto"/>
        <w:jc w:val="both"/>
        <w:rPr>
          <w:rFonts w:ascii="Arial" w:hAnsi="Arial" w:cs="Arial"/>
          <w:sz w:val="24"/>
          <w:szCs w:val="24"/>
          <w:lang w:val="en-US"/>
        </w:rPr>
      </w:pPr>
      <w:r>
        <w:rPr>
          <w:noProof/>
          <w:lang w:val="en-US" w:bidi="he-IL"/>
        </w:rPr>
        <w:drawing>
          <wp:inline distT="0" distB="0" distL="0" distR="0" wp14:anchorId="2BB2FC04" wp14:editId="62E12746">
            <wp:extent cx="4397071" cy="3599398"/>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31963" cy="3627960"/>
                    </a:xfrm>
                    <a:prstGeom prst="rect">
                      <a:avLst/>
                    </a:prstGeom>
                  </pic:spPr>
                </pic:pic>
              </a:graphicData>
            </a:graphic>
          </wp:inline>
        </w:drawing>
      </w:r>
    </w:p>
    <w:p w14:paraId="2456BD3D" w14:textId="77777777" w:rsidR="00377CBC" w:rsidRDefault="00377CBC" w:rsidP="00F566FD">
      <w:pPr>
        <w:spacing w:after="0" w:line="240" w:lineRule="auto"/>
        <w:jc w:val="both"/>
        <w:rPr>
          <w:rFonts w:ascii="Arial" w:hAnsi="Arial" w:cs="Arial"/>
          <w:sz w:val="24"/>
          <w:szCs w:val="24"/>
        </w:rPr>
      </w:pPr>
    </w:p>
    <w:p w14:paraId="4A24F7C5" w14:textId="0BF82A77" w:rsidR="00377CBC" w:rsidRPr="00377CBC" w:rsidDel="00C44246" w:rsidRDefault="00377CBC" w:rsidP="00377CBC">
      <w:pPr>
        <w:spacing w:after="0" w:line="240" w:lineRule="auto"/>
        <w:jc w:val="both"/>
        <w:rPr>
          <w:del w:id="839" w:author="Valentin Aleksandrov" w:date="2020-09-09T09:57:00Z"/>
          <w:rFonts w:ascii="Arial" w:hAnsi="Arial" w:cs="Arial"/>
          <w:b/>
          <w:bCs/>
          <w:sz w:val="24"/>
          <w:szCs w:val="24"/>
        </w:rPr>
      </w:pPr>
      <w:r>
        <w:rPr>
          <w:rFonts w:ascii="Arial" w:hAnsi="Arial" w:cs="Arial"/>
          <w:sz w:val="24"/>
          <w:szCs w:val="24"/>
        </w:rPr>
        <w:t xml:space="preserve">Фигура </w:t>
      </w:r>
      <w:r w:rsidRPr="00377CBC">
        <w:rPr>
          <w:rFonts w:ascii="Arial" w:hAnsi="Arial" w:cs="Arial"/>
          <w:sz w:val="24"/>
          <w:szCs w:val="24"/>
          <w:highlight w:val="green"/>
          <w:lang w:val="en-US"/>
        </w:rPr>
        <w:t>N</w:t>
      </w:r>
      <w:r w:rsidRPr="004D350F">
        <w:rPr>
          <w:rFonts w:ascii="Arial" w:hAnsi="Arial" w:cs="Arial"/>
          <w:sz w:val="24"/>
          <w:szCs w:val="24"/>
          <w:lang w:val="ru-RU"/>
        </w:rPr>
        <w:t xml:space="preserve">. </w:t>
      </w:r>
      <w:r>
        <w:rPr>
          <w:rFonts w:ascii="Arial" w:hAnsi="Arial" w:cs="Arial"/>
          <w:sz w:val="24"/>
          <w:szCs w:val="24"/>
        </w:rPr>
        <w:t>Намерена песен.</w:t>
      </w:r>
    </w:p>
    <w:p w14:paraId="62E018D1" w14:textId="77777777" w:rsidR="00377CBC" w:rsidRPr="00377CBC" w:rsidRDefault="00377CBC" w:rsidP="00F566FD">
      <w:pPr>
        <w:spacing w:after="0" w:line="240" w:lineRule="auto"/>
        <w:jc w:val="both"/>
        <w:rPr>
          <w:rFonts w:ascii="Arial" w:hAnsi="Arial" w:cs="Arial"/>
          <w:b/>
          <w:bCs/>
          <w:sz w:val="24"/>
          <w:szCs w:val="24"/>
        </w:rPr>
      </w:pPr>
    </w:p>
    <w:p w14:paraId="19EA7793" w14:textId="77777777" w:rsidR="00377CBC" w:rsidRDefault="00377CBC" w:rsidP="00F566FD">
      <w:pPr>
        <w:spacing w:after="0" w:line="240" w:lineRule="auto"/>
        <w:jc w:val="both"/>
        <w:rPr>
          <w:rFonts w:ascii="Arial" w:hAnsi="Arial" w:cs="Arial"/>
          <w:b/>
          <w:bCs/>
          <w:sz w:val="24"/>
          <w:szCs w:val="24"/>
        </w:rPr>
      </w:pPr>
    </w:p>
    <w:p w14:paraId="761D93C6" w14:textId="4788CEEE" w:rsidR="00F566FD" w:rsidRDefault="00F566FD" w:rsidP="00F566FD">
      <w:pPr>
        <w:spacing w:after="0" w:line="240" w:lineRule="auto"/>
        <w:jc w:val="both"/>
        <w:rPr>
          <w:rFonts w:ascii="Arial" w:hAnsi="Arial" w:cs="Arial"/>
          <w:b/>
          <w:bCs/>
          <w:sz w:val="36"/>
          <w:szCs w:val="36"/>
        </w:rPr>
      </w:pPr>
      <w:r w:rsidRPr="00377CBC">
        <w:rPr>
          <w:rFonts w:ascii="Arial" w:hAnsi="Arial" w:cs="Arial"/>
          <w:b/>
          <w:bCs/>
          <w:sz w:val="36"/>
          <w:szCs w:val="36"/>
        </w:rPr>
        <w:t>Генериране на ноти чрез тяхното изсвирване</w:t>
      </w:r>
    </w:p>
    <w:p w14:paraId="66775BB9" w14:textId="77777777" w:rsidR="00525947" w:rsidRPr="00377CBC" w:rsidRDefault="00525947" w:rsidP="00F566FD">
      <w:pPr>
        <w:spacing w:after="0" w:line="240" w:lineRule="auto"/>
        <w:jc w:val="both"/>
        <w:rPr>
          <w:rFonts w:ascii="Arial" w:hAnsi="Arial" w:cs="Arial"/>
          <w:b/>
          <w:bCs/>
          <w:sz w:val="36"/>
          <w:szCs w:val="36"/>
        </w:rPr>
      </w:pPr>
    </w:p>
    <w:p w14:paraId="52AD1722" w14:textId="5D2F1AF5" w:rsidR="00F566FD" w:rsidRDefault="00525947" w:rsidP="00F566FD">
      <w:pPr>
        <w:spacing w:after="0" w:line="240" w:lineRule="auto"/>
        <w:jc w:val="center"/>
        <w:rPr>
          <w:rFonts w:ascii="Arial" w:hAnsi="Arial" w:cs="Arial"/>
          <w:b/>
          <w:bCs/>
          <w:sz w:val="40"/>
          <w:szCs w:val="40"/>
        </w:rPr>
      </w:pPr>
      <w:r>
        <w:rPr>
          <w:noProof/>
          <w:lang w:val="en-US" w:bidi="he-IL"/>
        </w:rPr>
        <w:drawing>
          <wp:inline distT="0" distB="0" distL="0" distR="0" wp14:anchorId="40F8B9F2" wp14:editId="7667AB54">
            <wp:extent cx="4373217" cy="1776386"/>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97574" cy="1786280"/>
                    </a:xfrm>
                    <a:prstGeom prst="rect">
                      <a:avLst/>
                    </a:prstGeom>
                  </pic:spPr>
                </pic:pic>
              </a:graphicData>
            </a:graphic>
          </wp:inline>
        </w:drawing>
      </w:r>
    </w:p>
    <w:p w14:paraId="7329FEA5" w14:textId="77777777" w:rsidR="00525947" w:rsidRDefault="00525947" w:rsidP="00F566FD">
      <w:pPr>
        <w:spacing w:after="0" w:line="240" w:lineRule="auto"/>
        <w:jc w:val="center"/>
        <w:rPr>
          <w:rFonts w:ascii="Arial" w:hAnsi="Arial" w:cs="Arial"/>
          <w:b/>
          <w:bCs/>
          <w:sz w:val="40"/>
          <w:szCs w:val="40"/>
        </w:rPr>
      </w:pPr>
    </w:p>
    <w:p w14:paraId="32823A66" w14:textId="7F49CDB6" w:rsidR="00377CBC" w:rsidRDefault="00377CBC" w:rsidP="00377CBC">
      <w:pPr>
        <w:spacing w:after="0" w:line="240" w:lineRule="auto"/>
        <w:rPr>
          <w:rFonts w:ascii="Arial" w:hAnsi="Arial" w:cs="Arial"/>
          <w:sz w:val="24"/>
          <w:szCs w:val="24"/>
        </w:rPr>
      </w:pPr>
      <w:r>
        <w:rPr>
          <w:rFonts w:ascii="Arial" w:hAnsi="Arial" w:cs="Arial"/>
          <w:sz w:val="24"/>
          <w:szCs w:val="24"/>
        </w:rPr>
        <w:t xml:space="preserve">Фигура </w:t>
      </w:r>
      <w:r w:rsidRPr="00377CBC">
        <w:rPr>
          <w:rFonts w:ascii="Arial" w:hAnsi="Arial" w:cs="Arial"/>
          <w:sz w:val="24"/>
          <w:szCs w:val="24"/>
          <w:highlight w:val="green"/>
          <w:lang w:val="en-US"/>
        </w:rPr>
        <w:t>N</w:t>
      </w:r>
      <w:r w:rsidRPr="004D350F">
        <w:rPr>
          <w:rFonts w:ascii="Arial" w:hAnsi="Arial" w:cs="Arial"/>
          <w:sz w:val="24"/>
          <w:szCs w:val="24"/>
          <w:lang w:val="ru-RU"/>
        </w:rPr>
        <w:t>.</w:t>
      </w:r>
      <w:r w:rsidR="00525947" w:rsidRPr="004D350F">
        <w:rPr>
          <w:rFonts w:ascii="Arial" w:hAnsi="Arial" w:cs="Arial"/>
          <w:sz w:val="24"/>
          <w:szCs w:val="24"/>
          <w:lang w:val="ru-RU"/>
        </w:rPr>
        <w:t xml:space="preserve"> </w:t>
      </w:r>
      <w:r w:rsidR="00525947">
        <w:rPr>
          <w:rFonts w:ascii="Arial" w:hAnsi="Arial" w:cs="Arial"/>
          <w:sz w:val="24"/>
          <w:szCs w:val="24"/>
        </w:rPr>
        <w:t>Предупреждение, че предстои стартиране на функционалността за генериране на ноти.</w:t>
      </w:r>
    </w:p>
    <w:p w14:paraId="4D65B3B5" w14:textId="51ABF281" w:rsidR="00525947" w:rsidRDefault="00525947" w:rsidP="00377CBC">
      <w:pPr>
        <w:spacing w:after="0" w:line="240" w:lineRule="auto"/>
        <w:rPr>
          <w:rFonts w:ascii="Arial" w:hAnsi="Arial" w:cs="Arial"/>
          <w:sz w:val="24"/>
          <w:szCs w:val="24"/>
        </w:rPr>
      </w:pPr>
    </w:p>
    <w:p w14:paraId="4C833134" w14:textId="0FC633E1" w:rsidR="00525947" w:rsidRPr="00525947" w:rsidRDefault="00525947" w:rsidP="00377CBC">
      <w:pPr>
        <w:spacing w:after="0" w:line="240" w:lineRule="auto"/>
        <w:rPr>
          <w:rFonts w:ascii="Arial" w:hAnsi="Arial" w:cs="Arial"/>
          <w:sz w:val="24"/>
          <w:szCs w:val="24"/>
          <w:lang w:val="en-US"/>
        </w:rPr>
      </w:pPr>
      <w:r>
        <w:rPr>
          <w:noProof/>
          <w:lang w:val="en-US" w:bidi="he-IL"/>
        </w:rPr>
        <w:lastRenderedPageBreak/>
        <w:drawing>
          <wp:inline distT="0" distB="0" distL="0" distR="0" wp14:anchorId="41C0EC38" wp14:editId="2518DFAA">
            <wp:extent cx="4373217" cy="2455730"/>
            <wp:effectExtent l="0" t="0" r="889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5842" cy="2462819"/>
                    </a:xfrm>
                    <a:prstGeom prst="rect">
                      <a:avLst/>
                    </a:prstGeom>
                  </pic:spPr>
                </pic:pic>
              </a:graphicData>
            </a:graphic>
          </wp:inline>
        </w:drawing>
      </w:r>
    </w:p>
    <w:p w14:paraId="294BDF94" w14:textId="4C2F64D3" w:rsidR="00F566FD" w:rsidRDefault="00F566FD" w:rsidP="00377CBC">
      <w:pPr>
        <w:spacing w:after="0" w:line="240" w:lineRule="auto"/>
        <w:rPr>
          <w:rFonts w:ascii="Arial" w:hAnsi="Arial" w:cs="Arial"/>
          <w:sz w:val="24"/>
          <w:szCs w:val="24"/>
        </w:rPr>
      </w:pPr>
    </w:p>
    <w:p w14:paraId="08703D9A" w14:textId="63FE49E3" w:rsidR="00377CBC" w:rsidRPr="00525947" w:rsidRDefault="00377CBC" w:rsidP="00377CBC">
      <w:pPr>
        <w:spacing w:after="0" w:line="240" w:lineRule="auto"/>
        <w:rPr>
          <w:rFonts w:ascii="Arial" w:hAnsi="Arial" w:cs="Arial"/>
          <w:sz w:val="24"/>
          <w:szCs w:val="24"/>
        </w:rPr>
      </w:pPr>
      <w:r>
        <w:rPr>
          <w:rFonts w:ascii="Arial" w:hAnsi="Arial" w:cs="Arial"/>
          <w:sz w:val="24"/>
          <w:szCs w:val="24"/>
        </w:rPr>
        <w:t xml:space="preserve">Фигура </w:t>
      </w:r>
      <w:r w:rsidRPr="00377CBC">
        <w:rPr>
          <w:rFonts w:ascii="Arial" w:hAnsi="Arial" w:cs="Arial"/>
          <w:sz w:val="24"/>
          <w:szCs w:val="24"/>
          <w:highlight w:val="green"/>
          <w:lang w:val="en-US"/>
        </w:rPr>
        <w:t>N</w:t>
      </w:r>
      <w:r w:rsidRPr="004D350F">
        <w:rPr>
          <w:rFonts w:ascii="Arial" w:hAnsi="Arial" w:cs="Arial"/>
          <w:sz w:val="24"/>
          <w:szCs w:val="24"/>
          <w:lang w:val="ru-RU"/>
        </w:rPr>
        <w:t>.</w:t>
      </w:r>
      <w:r w:rsidR="00525947">
        <w:rPr>
          <w:rFonts w:ascii="Arial" w:hAnsi="Arial" w:cs="Arial"/>
          <w:sz w:val="24"/>
          <w:szCs w:val="24"/>
        </w:rPr>
        <w:t xml:space="preserve"> Начален екран за функционалността по генериране на ноти.</w:t>
      </w:r>
    </w:p>
    <w:p w14:paraId="513BC513" w14:textId="65FDFA1A" w:rsidR="00377CBC" w:rsidRDefault="00377CBC" w:rsidP="00377CBC">
      <w:pPr>
        <w:spacing w:after="0" w:line="240" w:lineRule="auto"/>
        <w:rPr>
          <w:rFonts w:ascii="Arial" w:hAnsi="Arial" w:cs="Arial"/>
          <w:sz w:val="24"/>
          <w:szCs w:val="24"/>
        </w:rPr>
      </w:pPr>
    </w:p>
    <w:p w14:paraId="5B709208" w14:textId="399F399D" w:rsidR="00525947" w:rsidRPr="004D350F" w:rsidRDefault="00525947" w:rsidP="00377CBC">
      <w:pPr>
        <w:spacing w:after="0" w:line="240" w:lineRule="auto"/>
        <w:rPr>
          <w:rFonts w:ascii="Arial" w:hAnsi="Arial" w:cs="Arial"/>
          <w:sz w:val="24"/>
          <w:szCs w:val="24"/>
          <w:lang w:val="ru-RU"/>
        </w:rPr>
      </w:pPr>
      <w:r>
        <w:rPr>
          <w:rFonts w:ascii="Arial" w:hAnsi="Arial" w:cs="Arial"/>
          <w:sz w:val="24"/>
          <w:szCs w:val="24"/>
        </w:rPr>
        <w:t xml:space="preserve">На фигура </w:t>
      </w:r>
      <w:r w:rsidRPr="00525947">
        <w:rPr>
          <w:rFonts w:ascii="Arial" w:hAnsi="Arial" w:cs="Arial"/>
          <w:sz w:val="24"/>
          <w:szCs w:val="24"/>
          <w:highlight w:val="green"/>
          <w:lang w:val="en-US"/>
        </w:rPr>
        <w:t>P</w:t>
      </w:r>
      <w:r>
        <w:rPr>
          <w:rFonts w:ascii="Arial" w:hAnsi="Arial" w:cs="Arial"/>
          <w:sz w:val="24"/>
          <w:szCs w:val="24"/>
        </w:rPr>
        <w:t xml:space="preserve"> се илюстрира как приложението рисува изсвирените от клиента тонове.</w:t>
      </w:r>
    </w:p>
    <w:p w14:paraId="4386D6B5" w14:textId="75903DC9" w:rsidR="00525947" w:rsidRDefault="00525947" w:rsidP="00377CBC">
      <w:pPr>
        <w:spacing w:after="0" w:line="240" w:lineRule="auto"/>
        <w:rPr>
          <w:rFonts w:ascii="Arial" w:hAnsi="Arial" w:cs="Arial"/>
          <w:sz w:val="24"/>
          <w:szCs w:val="24"/>
        </w:rPr>
      </w:pPr>
    </w:p>
    <w:p w14:paraId="499BB852" w14:textId="17C73D52" w:rsidR="005665D0" w:rsidRDefault="005665D0" w:rsidP="00377CBC">
      <w:pPr>
        <w:spacing w:after="0" w:line="240" w:lineRule="auto"/>
        <w:rPr>
          <w:rFonts w:ascii="Arial" w:hAnsi="Arial" w:cs="Arial"/>
          <w:sz w:val="24"/>
          <w:szCs w:val="24"/>
        </w:rPr>
      </w:pPr>
      <w:r>
        <w:rPr>
          <w:noProof/>
          <w:lang w:val="en-US" w:bidi="he-IL"/>
        </w:rPr>
        <w:drawing>
          <wp:inline distT="0" distB="0" distL="0" distR="0" wp14:anchorId="518820CB" wp14:editId="73FB8993">
            <wp:extent cx="4222143" cy="1562554"/>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81414" cy="1584489"/>
                    </a:xfrm>
                    <a:prstGeom prst="rect">
                      <a:avLst/>
                    </a:prstGeom>
                  </pic:spPr>
                </pic:pic>
              </a:graphicData>
            </a:graphic>
          </wp:inline>
        </w:drawing>
      </w:r>
    </w:p>
    <w:p w14:paraId="1FE8D182" w14:textId="77777777" w:rsidR="00525947" w:rsidRDefault="00525947" w:rsidP="00377CBC">
      <w:pPr>
        <w:spacing w:after="0" w:line="240" w:lineRule="auto"/>
        <w:rPr>
          <w:rFonts w:ascii="Arial" w:hAnsi="Arial" w:cs="Arial"/>
          <w:sz w:val="24"/>
          <w:szCs w:val="24"/>
        </w:rPr>
      </w:pPr>
    </w:p>
    <w:p w14:paraId="7A7E9C12" w14:textId="48075116" w:rsidR="00525947" w:rsidRDefault="00525947" w:rsidP="00525947">
      <w:pPr>
        <w:spacing w:after="0" w:line="240" w:lineRule="auto"/>
        <w:rPr>
          <w:rFonts w:ascii="Arial" w:hAnsi="Arial" w:cs="Arial"/>
          <w:sz w:val="24"/>
          <w:szCs w:val="24"/>
        </w:rPr>
      </w:pPr>
      <w:r>
        <w:rPr>
          <w:rFonts w:ascii="Arial" w:hAnsi="Arial" w:cs="Arial"/>
          <w:sz w:val="24"/>
          <w:szCs w:val="24"/>
        </w:rPr>
        <w:t xml:space="preserve">Фигура </w:t>
      </w:r>
      <w:r w:rsidRPr="00525947">
        <w:rPr>
          <w:rFonts w:ascii="Arial" w:hAnsi="Arial" w:cs="Arial"/>
          <w:sz w:val="24"/>
          <w:szCs w:val="24"/>
          <w:highlight w:val="green"/>
          <w:lang w:val="en-US"/>
        </w:rPr>
        <w:t>P</w:t>
      </w:r>
      <w:r w:rsidRPr="004D350F">
        <w:rPr>
          <w:rFonts w:ascii="Arial" w:hAnsi="Arial" w:cs="Arial"/>
          <w:sz w:val="24"/>
          <w:szCs w:val="24"/>
          <w:lang w:val="ru-RU"/>
        </w:rPr>
        <w:t>.</w:t>
      </w:r>
      <w:r>
        <w:rPr>
          <w:rFonts w:ascii="Arial" w:hAnsi="Arial" w:cs="Arial"/>
          <w:sz w:val="24"/>
          <w:szCs w:val="24"/>
        </w:rPr>
        <w:t xml:space="preserve"> Екран, демонстриращ вече изсвирени ноти.</w:t>
      </w:r>
    </w:p>
    <w:p w14:paraId="5BBE880A" w14:textId="3775D9AD" w:rsidR="00DC6AF3" w:rsidRDefault="00DC6AF3" w:rsidP="00525947">
      <w:pPr>
        <w:spacing w:after="0" w:line="240" w:lineRule="auto"/>
        <w:rPr>
          <w:rFonts w:ascii="Arial" w:hAnsi="Arial" w:cs="Arial"/>
          <w:sz w:val="24"/>
          <w:szCs w:val="24"/>
        </w:rPr>
      </w:pPr>
    </w:p>
    <w:p w14:paraId="3F2C86DB" w14:textId="0E93524D" w:rsidR="00DC6AF3" w:rsidRPr="004D350F" w:rsidRDefault="00DC6AF3" w:rsidP="00525947">
      <w:pPr>
        <w:spacing w:after="0" w:line="240" w:lineRule="auto"/>
        <w:rPr>
          <w:rFonts w:ascii="Arial" w:hAnsi="Arial" w:cs="Arial"/>
          <w:sz w:val="24"/>
          <w:szCs w:val="24"/>
          <w:lang w:val="ru-RU"/>
        </w:rPr>
      </w:pPr>
      <w:r>
        <w:rPr>
          <w:rFonts w:ascii="Arial" w:hAnsi="Arial" w:cs="Arial"/>
          <w:sz w:val="24"/>
          <w:szCs w:val="24"/>
        </w:rPr>
        <w:t>След като потребителя изсвири своята музика, той има опцията да свали нотите.</w:t>
      </w:r>
    </w:p>
    <w:p w14:paraId="58B508EC" w14:textId="34243441" w:rsidR="00525947" w:rsidRDefault="00525947" w:rsidP="00525947">
      <w:pPr>
        <w:spacing w:after="0" w:line="240" w:lineRule="auto"/>
        <w:rPr>
          <w:rFonts w:ascii="Arial" w:hAnsi="Arial" w:cs="Arial"/>
          <w:sz w:val="24"/>
          <w:szCs w:val="24"/>
        </w:rPr>
      </w:pPr>
    </w:p>
    <w:p w14:paraId="6BF57861" w14:textId="3C76D760" w:rsidR="00525947" w:rsidRPr="00887BEE" w:rsidRDefault="00887BEE" w:rsidP="0073026C">
      <w:pPr>
        <w:spacing w:after="0" w:line="240" w:lineRule="auto"/>
        <w:jc w:val="center"/>
        <w:rPr>
          <w:rFonts w:ascii="Arial" w:hAnsi="Arial" w:cs="Arial"/>
          <w:b/>
          <w:bCs/>
          <w:sz w:val="40"/>
          <w:szCs w:val="40"/>
        </w:rPr>
      </w:pPr>
      <w:r w:rsidRPr="00887BEE">
        <w:rPr>
          <w:rFonts w:ascii="Arial" w:hAnsi="Arial" w:cs="Arial"/>
          <w:b/>
          <w:bCs/>
          <w:sz w:val="40"/>
          <w:szCs w:val="40"/>
        </w:rPr>
        <w:t>Заключение</w:t>
      </w:r>
    </w:p>
    <w:p w14:paraId="36314F40" w14:textId="1CBA07C5" w:rsidR="00887BEE" w:rsidRDefault="00887BEE" w:rsidP="0073026C">
      <w:pPr>
        <w:spacing w:after="0" w:line="240" w:lineRule="auto"/>
        <w:jc w:val="center"/>
        <w:rPr>
          <w:rFonts w:ascii="Arial" w:hAnsi="Arial" w:cs="Arial"/>
          <w:sz w:val="24"/>
          <w:szCs w:val="24"/>
        </w:rPr>
      </w:pPr>
    </w:p>
    <w:p w14:paraId="27C8C8EA" w14:textId="39ECFC19" w:rsidR="00887BEE" w:rsidDel="004F6E6E" w:rsidRDefault="00887BEE">
      <w:pPr>
        <w:pStyle w:val="ListParagraph"/>
        <w:numPr>
          <w:ilvl w:val="0"/>
          <w:numId w:val="21"/>
        </w:numPr>
        <w:spacing w:after="0" w:line="286" w:lineRule="auto"/>
        <w:ind w:left="0" w:firstLine="709"/>
        <w:jc w:val="both"/>
        <w:rPr>
          <w:del w:id="840" w:author="user" w:date="2020-09-08T18:00:00Z"/>
          <w:rFonts w:ascii="Arial" w:hAnsi="Arial" w:cs="Arial"/>
          <w:sz w:val="24"/>
          <w:szCs w:val="24"/>
        </w:rPr>
        <w:pPrChange w:id="841" w:author="user" w:date="2020-09-08T18:01:00Z">
          <w:pPr>
            <w:pStyle w:val="ListParagraph"/>
            <w:numPr>
              <w:numId w:val="21"/>
            </w:numPr>
            <w:spacing w:after="0" w:line="240" w:lineRule="auto"/>
            <w:ind w:hanging="360"/>
            <w:jc w:val="both"/>
          </w:pPr>
        </w:pPrChange>
      </w:pPr>
      <w:del w:id="842" w:author="user" w:date="2020-09-08T18:00:00Z">
        <w:r w:rsidDel="004F6E6E">
          <w:rPr>
            <w:rFonts w:ascii="Arial" w:hAnsi="Arial" w:cs="Arial"/>
            <w:sz w:val="24"/>
            <w:szCs w:val="24"/>
          </w:rPr>
          <w:delText>Готов ли е продуктът за употреба?</w:delText>
        </w:r>
      </w:del>
    </w:p>
    <w:p w14:paraId="53902538" w14:textId="77777777" w:rsidR="004F6E6E" w:rsidRDefault="00887BEE">
      <w:pPr>
        <w:spacing w:after="0" w:line="286" w:lineRule="auto"/>
        <w:ind w:firstLine="709"/>
        <w:jc w:val="both"/>
        <w:rPr>
          <w:ins w:id="843" w:author="user" w:date="2020-09-08T18:00:00Z"/>
          <w:rFonts w:ascii="Arial" w:hAnsi="Arial" w:cs="Arial"/>
          <w:sz w:val="24"/>
          <w:szCs w:val="24"/>
        </w:rPr>
        <w:pPrChange w:id="844" w:author="user" w:date="2020-09-08T18:01:00Z">
          <w:pPr>
            <w:spacing w:after="0" w:line="240" w:lineRule="auto"/>
            <w:ind w:left="720"/>
            <w:jc w:val="both"/>
          </w:pPr>
        </w:pPrChange>
      </w:pPr>
      <w:r>
        <w:rPr>
          <w:rFonts w:ascii="Arial" w:hAnsi="Arial" w:cs="Arial"/>
          <w:sz w:val="24"/>
          <w:szCs w:val="24"/>
        </w:rPr>
        <w:t xml:space="preserve">Приложението има готовност за експлоатация, където обратната връзка от клиентите ще помогне да бъде направено още по-хубаво и полезно. Предстои базата данни да се напълни с огромни количества от информация, така че да посрещне нуждите на колкото се може повече клиенти. </w:t>
      </w:r>
    </w:p>
    <w:p w14:paraId="63630FD9" w14:textId="5BF0C2E3" w:rsidR="00887BEE" w:rsidRPr="00887BEE" w:rsidRDefault="00887BEE">
      <w:pPr>
        <w:spacing w:after="0" w:line="286" w:lineRule="auto"/>
        <w:ind w:firstLine="709"/>
        <w:jc w:val="both"/>
        <w:rPr>
          <w:rFonts w:ascii="Arial" w:hAnsi="Arial" w:cs="Arial"/>
          <w:sz w:val="24"/>
          <w:szCs w:val="24"/>
        </w:rPr>
        <w:pPrChange w:id="845" w:author="user" w:date="2020-09-08T18:01:00Z">
          <w:pPr>
            <w:spacing w:after="0" w:line="240" w:lineRule="auto"/>
            <w:ind w:left="720"/>
            <w:jc w:val="both"/>
          </w:pPr>
        </w:pPrChange>
      </w:pPr>
      <w:r>
        <w:rPr>
          <w:rFonts w:ascii="Arial" w:hAnsi="Arial" w:cs="Arial"/>
          <w:sz w:val="24"/>
          <w:szCs w:val="24"/>
        </w:rPr>
        <w:t xml:space="preserve">Системата е изцяло </w:t>
      </w:r>
      <w:r>
        <w:rPr>
          <w:rFonts w:ascii="Arial" w:hAnsi="Arial" w:cs="Arial"/>
          <w:sz w:val="24"/>
          <w:szCs w:val="24"/>
          <w:lang w:val="en-US"/>
        </w:rPr>
        <w:t>Open</w:t>
      </w:r>
      <w:r w:rsidRPr="004D350F">
        <w:rPr>
          <w:rFonts w:ascii="Arial" w:hAnsi="Arial" w:cs="Arial"/>
          <w:sz w:val="24"/>
          <w:szCs w:val="24"/>
          <w:lang w:val="ru-RU"/>
        </w:rPr>
        <w:t xml:space="preserve"> </w:t>
      </w:r>
      <w:r>
        <w:rPr>
          <w:rFonts w:ascii="Arial" w:hAnsi="Arial" w:cs="Arial"/>
          <w:sz w:val="24"/>
          <w:szCs w:val="24"/>
          <w:lang w:val="en-US"/>
        </w:rPr>
        <w:t>Source</w:t>
      </w:r>
      <w:r>
        <w:rPr>
          <w:rFonts w:ascii="Arial" w:hAnsi="Arial" w:cs="Arial"/>
          <w:sz w:val="24"/>
          <w:szCs w:val="24"/>
        </w:rPr>
        <w:t>, което позволява откриване на бъгове и нежелани дефекти, които да бъдат бързо отстранени с цел да се достави оптималното музикално приложение за хора, които стартират в своето музикално пътешествие.</w:t>
      </w:r>
    </w:p>
    <w:p w14:paraId="7A530C00" w14:textId="3E716DBC" w:rsidR="00887BEE" w:rsidDel="004F6E6E" w:rsidRDefault="00887BEE">
      <w:pPr>
        <w:pStyle w:val="ListParagraph"/>
        <w:numPr>
          <w:ilvl w:val="0"/>
          <w:numId w:val="21"/>
        </w:numPr>
        <w:spacing w:after="0" w:line="286" w:lineRule="auto"/>
        <w:ind w:left="0" w:firstLine="709"/>
        <w:jc w:val="both"/>
        <w:rPr>
          <w:del w:id="846" w:author="user" w:date="2020-09-08T18:00:00Z"/>
          <w:rFonts w:ascii="Arial" w:hAnsi="Arial" w:cs="Arial"/>
          <w:sz w:val="24"/>
          <w:szCs w:val="24"/>
        </w:rPr>
        <w:pPrChange w:id="847" w:author="user" w:date="2020-09-08T18:01:00Z">
          <w:pPr>
            <w:pStyle w:val="ListParagraph"/>
            <w:numPr>
              <w:numId w:val="21"/>
            </w:numPr>
            <w:spacing w:after="0" w:line="240" w:lineRule="auto"/>
            <w:ind w:hanging="360"/>
            <w:jc w:val="both"/>
          </w:pPr>
        </w:pPrChange>
      </w:pPr>
      <w:del w:id="848" w:author="user" w:date="2020-09-08T18:00:00Z">
        <w:r w:rsidDel="004F6E6E">
          <w:rPr>
            <w:rFonts w:ascii="Arial" w:hAnsi="Arial" w:cs="Arial"/>
            <w:sz w:val="24"/>
            <w:szCs w:val="24"/>
          </w:rPr>
          <w:lastRenderedPageBreak/>
          <w:delText>Среща ли нуждите на потребители?</w:delText>
        </w:r>
      </w:del>
    </w:p>
    <w:p w14:paraId="40D5E5B2" w14:textId="6D885F2E" w:rsidR="00887BEE" w:rsidRDefault="00887BEE">
      <w:pPr>
        <w:pStyle w:val="ListParagraph"/>
        <w:spacing w:after="0" w:line="286" w:lineRule="auto"/>
        <w:ind w:left="0" w:firstLine="709"/>
        <w:jc w:val="both"/>
        <w:rPr>
          <w:rFonts w:ascii="Arial" w:hAnsi="Arial" w:cs="Arial"/>
          <w:sz w:val="24"/>
          <w:szCs w:val="24"/>
        </w:rPr>
        <w:pPrChange w:id="849" w:author="user" w:date="2020-09-08T18:01:00Z">
          <w:pPr>
            <w:pStyle w:val="ListParagraph"/>
            <w:spacing w:after="0" w:line="240" w:lineRule="auto"/>
            <w:jc w:val="both"/>
          </w:pPr>
        </w:pPrChange>
      </w:pPr>
      <w:r>
        <w:rPr>
          <w:rFonts w:ascii="Arial" w:hAnsi="Arial" w:cs="Arial"/>
          <w:sz w:val="24"/>
          <w:szCs w:val="24"/>
        </w:rPr>
        <w:t>Приложението успешно посреща своите клиенти. Една от основните задачи е да се направи приложението да бъде просто за използване за малките деца, които проучването е посочило, че над 90 процента от тях искат да се научат да свирят на музикален инструмент.</w:t>
      </w:r>
    </w:p>
    <w:p w14:paraId="2590F2E0" w14:textId="208B9506" w:rsidR="00887BEE" w:rsidDel="004F6E6E" w:rsidRDefault="00887BEE">
      <w:pPr>
        <w:pStyle w:val="ListParagraph"/>
        <w:numPr>
          <w:ilvl w:val="0"/>
          <w:numId w:val="21"/>
        </w:numPr>
        <w:spacing w:after="0" w:line="286" w:lineRule="auto"/>
        <w:ind w:left="0" w:firstLine="709"/>
        <w:jc w:val="both"/>
        <w:rPr>
          <w:del w:id="850" w:author="user" w:date="2020-09-08T18:00:00Z"/>
          <w:rFonts w:ascii="Arial" w:hAnsi="Arial" w:cs="Arial"/>
          <w:sz w:val="24"/>
          <w:szCs w:val="24"/>
        </w:rPr>
        <w:pPrChange w:id="851" w:author="user" w:date="2020-09-08T18:01:00Z">
          <w:pPr>
            <w:pStyle w:val="ListParagraph"/>
            <w:numPr>
              <w:numId w:val="21"/>
            </w:numPr>
            <w:spacing w:after="0" w:line="240" w:lineRule="auto"/>
            <w:ind w:hanging="360"/>
            <w:jc w:val="both"/>
          </w:pPr>
        </w:pPrChange>
      </w:pPr>
      <w:del w:id="852" w:author="user" w:date="2020-09-08T18:00:00Z">
        <w:r w:rsidDel="004F6E6E">
          <w:rPr>
            <w:rFonts w:ascii="Arial" w:hAnsi="Arial" w:cs="Arial"/>
            <w:sz w:val="24"/>
            <w:szCs w:val="24"/>
          </w:rPr>
          <w:delText>Конкурентноспособно ли е приложението на съществуващите решения?</w:delText>
        </w:r>
      </w:del>
    </w:p>
    <w:p w14:paraId="6FF0E1CC" w14:textId="53371D36" w:rsidR="00887BEE" w:rsidRPr="00887BEE" w:rsidRDefault="00887BEE">
      <w:pPr>
        <w:pStyle w:val="ListParagraph"/>
        <w:spacing w:after="0" w:line="286" w:lineRule="auto"/>
        <w:ind w:left="0" w:firstLine="709"/>
        <w:jc w:val="both"/>
        <w:rPr>
          <w:rFonts w:ascii="Arial" w:hAnsi="Arial" w:cs="Arial"/>
          <w:sz w:val="24"/>
          <w:szCs w:val="24"/>
        </w:rPr>
        <w:pPrChange w:id="853" w:author="user" w:date="2020-09-08T18:01:00Z">
          <w:pPr>
            <w:pStyle w:val="ListParagraph"/>
            <w:spacing w:after="0" w:line="240" w:lineRule="auto"/>
            <w:jc w:val="both"/>
          </w:pPr>
        </w:pPrChange>
      </w:pPr>
      <w:r>
        <w:rPr>
          <w:rFonts w:ascii="Arial" w:hAnsi="Arial" w:cs="Arial"/>
          <w:sz w:val="24"/>
          <w:szCs w:val="24"/>
        </w:rPr>
        <w:t xml:space="preserve">Приложението предлага </w:t>
      </w:r>
      <w:r w:rsidR="00BB63E5">
        <w:rPr>
          <w:rFonts w:ascii="Arial" w:hAnsi="Arial" w:cs="Arial"/>
          <w:sz w:val="24"/>
          <w:szCs w:val="24"/>
        </w:rPr>
        <w:t>интересна алтернатива в лицето на конкуренцията и се цели към децата, докато интереса им към това е най-голям, както е посочено от проучването. Функционалностите, които предлага система имат потенциала да изградят добри основи в потребителите, демонстрирайки им първите стъпки в изучаването на музикален инструмент. Приложението е подходящо и за представителите на по-възрастната аудитория и е достъпно на поредица от устройства като таблет, настолен компютър, лаптоп, смарт телефон и други.</w:t>
      </w:r>
    </w:p>
    <w:p w14:paraId="0520B034" w14:textId="77777777" w:rsidR="00887BEE" w:rsidRPr="00887BEE" w:rsidRDefault="00887BEE" w:rsidP="00887BEE">
      <w:pPr>
        <w:spacing w:after="0" w:line="240" w:lineRule="auto"/>
        <w:jc w:val="both"/>
        <w:rPr>
          <w:rFonts w:ascii="Arial" w:hAnsi="Arial" w:cs="Arial"/>
          <w:sz w:val="24"/>
          <w:szCs w:val="24"/>
        </w:rPr>
      </w:pPr>
    </w:p>
    <w:p w14:paraId="38737D90" w14:textId="77777777" w:rsidR="00BB63E5" w:rsidRDefault="00BB63E5" w:rsidP="0073026C">
      <w:pPr>
        <w:spacing w:after="0" w:line="240" w:lineRule="auto"/>
        <w:jc w:val="center"/>
        <w:rPr>
          <w:rFonts w:ascii="Arial" w:hAnsi="Arial" w:cs="Arial"/>
          <w:b/>
          <w:bCs/>
          <w:sz w:val="40"/>
          <w:szCs w:val="40"/>
        </w:rPr>
      </w:pPr>
    </w:p>
    <w:p w14:paraId="397DBD50" w14:textId="77777777" w:rsidR="00660385" w:rsidRDefault="00660385" w:rsidP="0073026C">
      <w:pPr>
        <w:spacing w:after="0" w:line="240" w:lineRule="auto"/>
        <w:jc w:val="center"/>
        <w:rPr>
          <w:rFonts w:ascii="Arial" w:hAnsi="Arial" w:cs="Arial"/>
          <w:b/>
          <w:bCs/>
          <w:sz w:val="40"/>
          <w:szCs w:val="40"/>
        </w:rPr>
      </w:pPr>
    </w:p>
    <w:p w14:paraId="1CAEE470" w14:textId="77777777" w:rsidR="00660385" w:rsidRDefault="00660385" w:rsidP="0073026C">
      <w:pPr>
        <w:spacing w:after="0" w:line="240" w:lineRule="auto"/>
        <w:jc w:val="center"/>
        <w:rPr>
          <w:rFonts w:ascii="Arial" w:hAnsi="Arial" w:cs="Arial"/>
          <w:b/>
          <w:bCs/>
          <w:sz w:val="40"/>
          <w:szCs w:val="40"/>
        </w:rPr>
      </w:pPr>
    </w:p>
    <w:p w14:paraId="1981F722" w14:textId="77777777" w:rsidR="00660385" w:rsidRDefault="00660385" w:rsidP="0073026C">
      <w:pPr>
        <w:spacing w:after="0" w:line="240" w:lineRule="auto"/>
        <w:jc w:val="center"/>
        <w:rPr>
          <w:rFonts w:ascii="Arial" w:hAnsi="Arial" w:cs="Arial"/>
          <w:b/>
          <w:bCs/>
          <w:sz w:val="40"/>
          <w:szCs w:val="40"/>
        </w:rPr>
      </w:pPr>
    </w:p>
    <w:p w14:paraId="59EBB083" w14:textId="77777777" w:rsidR="00660385" w:rsidRDefault="00660385" w:rsidP="0073026C">
      <w:pPr>
        <w:spacing w:after="0" w:line="240" w:lineRule="auto"/>
        <w:jc w:val="center"/>
        <w:rPr>
          <w:rFonts w:ascii="Arial" w:hAnsi="Arial" w:cs="Arial"/>
          <w:b/>
          <w:bCs/>
          <w:sz w:val="40"/>
          <w:szCs w:val="40"/>
        </w:rPr>
      </w:pPr>
    </w:p>
    <w:p w14:paraId="347C5D60" w14:textId="77777777" w:rsidR="00660385" w:rsidRDefault="00660385" w:rsidP="0073026C">
      <w:pPr>
        <w:spacing w:after="0" w:line="240" w:lineRule="auto"/>
        <w:jc w:val="center"/>
        <w:rPr>
          <w:rFonts w:ascii="Arial" w:hAnsi="Arial" w:cs="Arial"/>
          <w:b/>
          <w:bCs/>
          <w:sz w:val="40"/>
          <w:szCs w:val="40"/>
        </w:rPr>
      </w:pPr>
    </w:p>
    <w:p w14:paraId="644F3CAC" w14:textId="77777777" w:rsidR="00660385" w:rsidRDefault="00660385" w:rsidP="0073026C">
      <w:pPr>
        <w:spacing w:after="0" w:line="240" w:lineRule="auto"/>
        <w:jc w:val="center"/>
        <w:rPr>
          <w:rFonts w:ascii="Arial" w:hAnsi="Arial" w:cs="Arial"/>
          <w:b/>
          <w:bCs/>
          <w:sz w:val="40"/>
          <w:szCs w:val="40"/>
        </w:rPr>
      </w:pPr>
    </w:p>
    <w:p w14:paraId="3DFE08CD" w14:textId="77777777" w:rsidR="00660385" w:rsidRDefault="00660385" w:rsidP="0073026C">
      <w:pPr>
        <w:spacing w:after="0" w:line="240" w:lineRule="auto"/>
        <w:jc w:val="center"/>
        <w:rPr>
          <w:rFonts w:ascii="Arial" w:hAnsi="Arial" w:cs="Arial"/>
          <w:b/>
          <w:bCs/>
          <w:sz w:val="40"/>
          <w:szCs w:val="40"/>
        </w:rPr>
      </w:pPr>
    </w:p>
    <w:p w14:paraId="21A4A45C" w14:textId="77777777" w:rsidR="00660385" w:rsidRDefault="00660385" w:rsidP="0073026C">
      <w:pPr>
        <w:spacing w:after="0" w:line="240" w:lineRule="auto"/>
        <w:jc w:val="center"/>
        <w:rPr>
          <w:rFonts w:ascii="Arial" w:hAnsi="Arial" w:cs="Arial"/>
          <w:b/>
          <w:bCs/>
          <w:sz w:val="40"/>
          <w:szCs w:val="40"/>
        </w:rPr>
      </w:pPr>
    </w:p>
    <w:p w14:paraId="3589597C" w14:textId="77777777" w:rsidR="00660385" w:rsidRDefault="00660385" w:rsidP="0073026C">
      <w:pPr>
        <w:spacing w:after="0" w:line="240" w:lineRule="auto"/>
        <w:jc w:val="center"/>
        <w:rPr>
          <w:rFonts w:ascii="Arial" w:hAnsi="Arial" w:cs="Arial"/>
          <w:b/>
          <w:bCs/>
          <w:sz w:val="40"/>
          <w:szCs w:val="40"/>
        </w:rPr>
      </w:pPr>
    </w:p>
    <w:p w14:paraId="77A49FAF" w14:textId="77777777" w:rsidR="00660385" w:rsidRDefault="00660385" w:rsidP="0073026C">
      <w:pPr>
        <w:spacing w:after="0" w:line="240" w:lineRule="auto"/>
        <w:jc w:val="center"/>
        <w:rPr>
          <w:rFonts w:ascii="Arial" w:hAnsi="Arial" w:cs="Arial"/>
          <w:b/>
          <w:bCs/>
          <w:sz w:val="40"/>
          <w:szCs w:val="40"/>
        </w:rPr>
      </w:pPr>
    </w:p>
    <w:p w14:paraId="647BBBF0" w14:textId="77777777" w:rsidR="00660385" w:rsidRDefault="00660385" w:rsidP="0073026C">
      <w:pPr>
        <w:spacing w:after="0" w:line="240" w:lineRule="auto"/>
        <w:jc w:val="center"/>
        <w:rPr>
          <w:rFonts w:ascii="Arial" w:hAnsi="Arial" w:cs="Arial"/>
          <w:b/>
          <w:bCs/>
          <w:sz w:val="40"/>
          <w:szCs w:val="40"/>
        </w:rPr>
      </w:pPr>
    </w:p>
    <w:p w14:paraId="1FC7F694" w14:textId="77777777" w:rsidR="00246F85" w:rsidRDefault="00246F85" w:rsidP="0073026C">
      <w:pPr>
        <w:spacing w:after="0" w:line="240" w:lineRule="auto"/>
        <w:jc w:val="center"/>
        <w:rPr>
          <w:ins w:id="854" w:author="Valentin Aleksandrov" w:date="2020-09-09T09:27:00Z"/>
          <w:rFonts w:ascii="Arial" w:hAnsi="Arial" w:cs="Arial"/>
          <w:b/>
          <w:bCs/>
          <w:sz w:val="40"/>
          <w:szCs w:val="40"/>
        </w:rPr>
      </w:pPr>
    </w:p>
    <w:p w14:paraId="4324DAED" w14:textId="77777777" w:rsidR="00246F85" w:rsidRDefault="00246F85" w:rsidP="0073026C">
      <w:pPr>
        <w:spacing w:after="0" w:line="240" w:lineRule="auto"/>
        <w:jc w:val="center"/>
        <w:rPr>
          <w:ins w:id="855" w:author="Valentin Aleksandrov" w:date="2020-09-09T09:27:00Z"/>
          <w:rFonts w:ascii="Arial" w:hAnsi="Arial" w:cs="Arial"/>
          <w:b/>
          <w:bCs/>
          <w:sz w:val="40"/>
          <w:szCs w:val="40"/>
        </w:rPr>
      </w:pPr>
    </w:p>
    <w:p w14:paraId="3EFE3E81" w14:textId="77777777" w:rsidR="00246F85" w:rsidRDefault="00246F85" w:rsidP="0073026C">
      <w:pPr>
        <w:spacing w:after="0" w:line="240" w:lineRule="auto"/>
        <w:jc w:val="center"/>
        <w:rPr>
          <w:ins w:id="856" w:author="Valentin Aleksandrov" w:date="2020-09-09T09:27:00Z"/>
          <w:rFonts w:ascii="Arial" w:hAnsi="Arial" w:cs="Arial"/>
          <w:b/>
          <w:bCs/>
          <w:sz w:val="40"/>
          <w:szCs w:val="40"/>
        </w:rPr>
      </w:pPr>
    </w:p>
    <w:p w14:paraId="25CC8930" w14:textId="77777777" w:rsidR="00246F85" w:rsidRDefault="00246F85" w:rsidP="0073026C">
      <w:pPr>
        <w:spacing w:after="0" w:line="240" w:lineRule="auto"/>
        <w:jc w:val="center"/>
        <w:rPr>
          <w:ins w:id="857" w:author="Valentin Aleksandrov" w:date="2020-09-09T09:27:00Z"/>
          <w:rFonts w:ascii="Arial" w:hAnsi="Arial" w:cs="Arial"/>
          <w:b/>
          <w:bCs/>
          <w:sz w:val="40"/>
          <w:szCs w:val="40"/>
        </w:rPr>
      </w:pPr>
    </w:p>
    <w:p w14:paraId="4EF21A28" w14:textId="77777777" w:rsidR="00246F85" w:rsidRDefault="00246F85" w:rsidP="0073026C">
      <w:pPr>
        <w:spacing w:after="0" w:line="240" w:lineRule="auto"/>
        <w:jc w:val="center"/>
        <w:rPr>
          <w:ins w:id="858" w:author="Valentin Aleksandrov" w:date="2020-09-09T09:27:00Z"/>
          <w:rFonts w:ascii="Arial" w:hAnsi="Arial" w:cs="Arial"/>
          <w:b/>
          <w:bCs/>
          <w:sz w:val="40"/>
          <w:szCs w:val="40"/>
        </w:rPr>
      </w:pPr>
    </w:p>
    <w:p w14:paraId="5D4EA48B" w14:textId="77777777" w:rsidR="00246F85" w:rsidRDefault="00246F85" w:rsidP="0073026C">
      <w:pPr>
        <w:spacing w:after="0" w:line="240" w:lineRule="auto"/>
        <w:jc w:val="center"/>
        <w:rPr>
          <w:ins w:id="859" w:author="Valentin Aleksandrov" w:date="2020-09-09T09:27:00Z"/>
          <w:rFonts w:ascii="Arial" w:hAnsi="Arial" w:cs="Arial"/>
          <w:b/>
          <w:bCs/>
          <w:sz w:val="40"/>
          <w:szCs w:val="40"/>
        </w:rPr>
      </w:pPr>
    </w:p>
    <w:p w14:paraId="25D419B5" w14:textId="77777777" w:rsidR="00246F85" w:rsidRDefault="00246F85" w:rsidP="0073026C">
      <w:pPr>
        <w:spacing w:after="0" w:line="240" w:lineRule="auto"/>
        <w:jc w:val="center"/>
        <w:rPr>
          <w:ins w:id="860" w:author="Valentin Aleksandrov" w:date="2020-09-09T09:27:00Z"/>
          <w:rFonts w:ascii="Arial" w:hAnsi="Arial" w:cs="Arial"/>
          <w:b/>
          <w:bCs/>
          <w:sz w:val="40"/>
          <w:szCs w:val="40"/>
        </w:rPr>
      </w:pPr>
    </w:p>
    <w:p w14:paraId="68649159" w14:textId="2D0B4EA0" w:rsidR="0073026C" w:rsidRDefault="0073026C" w:rsidP="0073026C">
      <w:pPr>
        <w:spacing w:after="0" w:line="240" w:lineRule="auto"/>
        <w:jc w:val="center"/>
        <w:rPr>
          <w:rFonts w:ascii="Arial" w:hAnsi="Arial" w:cs="Arial"/>
          <w:b/>
          <w:bCs/>
          <w:sz w:val="40"/>
          <w:szCs w:val="40"/>
        </w:rPr>
      </w:pPr>
      <w:r>
        <w:rPr>
          <w:rFonts w:ascii="Arial" w:hAnsi="Arial" w:cs="Arial"/>
          <w:b/>
          <w:bCs/>
          <w:sz w:val="40"/>
          <w:szCs w:val="40"/>
        </w:rPr>
        <w:lastRenderedPageBreak/>
        <w:t>Използвана литература</w:t>
      </w:r>
    </w:p>
    <w:p w14:paraId="1BD92758" w14:textId="3110A3AE" w:rsidR="0073026C" w:rsidRDefault="0073026C" w:rsidP="0073026C">
      <w:pPr>
        <w:spacing w:after="0" w:line="240" w:lineRule="auto"/>
        <w:jc w:val="center"/>
        <w:rPr>
          <w:rFonts w:ascii="Arial" w:hAnsi="Arial" w:cs="Arial"/>
          <w:b/>
          <w:bCs/>
          <w:sz w:val="24"/>
          <w:szCs w:val="24"/>
        </w:rPr>
      </w:pPr>
    </w:p>
    <w:p w14:paraId="354E4635" w14:textId="2DF85179" w:rsidR="00F7069C" w:rsidRPr="00F7069C" w:rsidRDefault="00F7069C"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JavaScript</w:t>
      </w:r>
      <w:r w:rsidRPr="004D350F">
        <w:rPr>
          <w:rFonts w:ascii="Arial" w:hAnsi="Arial" w:cs="Arial"/>
          <w:sz w:val="24"/>
          <w:szCs w:val="24"/>
        </w:rPr>
        <w:t>?</w:t>
      </w:r>
      <w:r w:rsidR="003D58A8">
        <w:rPr>
          <w:rFonts w:ascii="Arial" w:hAnsi="Arial" w:cs="Arial"/>
          <w:sz w:val="24"/>
          <w:szCs w:val="24"/>
        </w:rPr>
        <w:t xml:space="preserve"> </w:t>
      </w:r>
      <w:r w:rsidR="003D58A8" w:rsidRPr="004D350F">
        <w:rPr>
          <w:rFonts w:ascii="Arial" w:hAnsi="Arial" w:cs="Arial"/>
          <w:sz w:val="24"/>
          <w:szCs w:val="24"/>
        </w:rPr>
        <w:t>[</w:t>
      </w:r>
      <w:r w:rsidR="003D58A8">
        <w:rPr>
          <w:rFonts w:ascii="Arial" w:hAnsi="Arial" w:cs="Arial"/>
          <w:sz w:val="24"/>
          <w:szCs w:val="24"/>
        </w:rPr>
        <w:t>Онлайн</w:t>
      </w:r>
      <w:r w:rsidR="003D58A8" w:rsidRPr="004D350F">
        <w:rPr>
          <w:rFonts w:ascii="Arial" w:hAnsi="Arial" w:cs="Arial"/>
          <w:sz w:val="24"/>
          <w:szCs w:val="24"/>
        </w:rPr>
        <w:t>] [</w:t>
      </w:r>
      <w:r w:rsidR="003D58A8">
        <w:rPr>
          <w:rFonts w:ascii="Arial" w:hAnsi="Arial" w:cs="Arial"/>
          <w:sz w:val="24"/>
          <w:szCs w:val="24"/>
        </w:rPr>
        <w:t>Цитирано: 07 09 2020г.</w:t>
      </w:r>
      <w:r w:rsidR="003D58A8" w:rsidRPr="004D350F">
        <w:rPr>
          <w:rFonts w:ascii="Arial" w:hAnsi="Arial" w:cs="Arial"/>
          <w:sz w:val="24"/>
          <w:szCs w:val="24"/>
        </w:rPr>
        <w:t xml:space="preserve">] </w:t>
      </w:r>
      <w:r w:rsidR="00702A81">
        <w:rPr>
          <w:rStyle w:val="Hyperlink"/>
          <w:rFonts w:ascii="Arial" w:hAnsi="Arial" w:cs="Arial"/>
          <w:sz w:val="24"/>
          <w:szCs w:val="24"/>
          <w:lang w:val="en-US"/>
        </w:rPr>
        <w:fldChar w:fldCharType="begin"/>
      </w:r>
      <w:r w:rsidR="00702A81" w:rsidRPr="00702A81">
        <w:rPr>
          <w:rStyle w:val="Hyperlink"/>
          <w:rFonts w:ascii="Arial" w:hAnsi="Arial" w:cs="Arial"/>
          <w:sz w:val="24"/>
          <w:szCs w:val="24"/>
          <w:rPrChange w:id="861" w:author="user" w:date="2020-09-08T18:03:00Z">
            <w:rPr>
              <w:rStyle w:val="Hyperlink"/>
              <w:rFonts w:ascii="Arial" w:hAnsi="Arial" w:cs="Arial"/>
              <w:sz w:val="24"/>
              <w:szCs w:val="24"/>
              <w:lang w:val="en-US"/>
            </w:rPr>
          </w:rPrChange>
        </w:rPr>
        <w:instrText xml:space="preserve"> </w:instrText>
      </w:r>
      <w:r w:rsidR="00702A81">
        <w:rPr>
          <w:rStyle w:val="Hyperlink"/>
          <w:rFonts w:ascii="Arial" w:hAnsi="Arial" w:cs="Arial"/>
          <w:sz w:val="24"/>
          <w:szCs w:val="24"/>
          <w:lang w:val="en-US"/>
        </w:rPr>
        <w:instrText>HYPERLINK</w:instrText>
      </w:r>
      <w:r w:rsidR="00702A81" w:rsidRPr="00702A81">
        <w:rPr>
          <w:rStyle w:val="Hyperlink"/>
          <w:rFonts w:ascii="Arial" w:hAnsi="Arial" w:cs="Arial"/>
          <w:sz w:val="24"/>
          <w:szCs w:val="24"/>
          <w:rPrChange w:id="862" w:author="user" w:date="2020-09-08T18:03:00Z">
            <w:rPr>
              <w:rStyle w:val="Hyperlink"/>
              <w:rFonts w:ascii="Arial" w:hAnsi="Arial" w:cs="Arial"/>
              <w:sz w:val="24"/>
              <w:szCs w:val="24"/>
              <w:lang w:val="en-US"/>
            </w:rPr>
          </w:rPrChange>
        </w:rPr>
        <w:instrText xml:space="preserve"> "</w:instrText>
      </w:r>
      <w:r w:rsidR="00702A81">
        <w:rPr>
          <w:rStyle w:val="Hyperlink"/>
          <w:rFonts w:ascii="Arial" w:hAnsi="Arial" w:cs="Arial"/>
          <w:sz w:val="24"/>
          <w:szCs w:val="24"/>
          <w:lang w:val="en-US"/>
        </w:rPr>
        <w:instrText>https</w:instrText>
      </w:r>
      <w:r w:rsidR="00702A81" w:rsidRPr="00702A81">
        <w:rPr>
          <w:rStyle w:val="Hyperlink"/>
          <w:rFonts w:ascii="Arial" w:hAnsi="Arial" w:cs="Arial"/>
          <w:sz w:val="24"/>
          <w:szCs w:val="24"/>
          <w:rPrChange w:id="863" w:author="user" w:date="2020-09-08T18:03:00Z">
            <w:rPr>
              <w:rStyle w:val="Hyperlink"/>
              <w:rFonts w:ascii="Arial" w:hAnsi="Arial" w:cs="Arial"/>
              <w:sz w:val="24"/>
              <w:szCs w:val="24"/>
              <w:lang w:val="en-US"/>
            </w:rPr>
          </w:rPrChange>
        </w:rPr>
        <w:instrText>://</w:instrText>
      </w:r>
      <w:r w:rsidR="00702A81">
        <w:rPr>
          <w:rStyle w:val="Hyperlink"/>
          <w:rFonts w:ascii="Arial" w:hAnsi="Arial" w:cs="Arial"/>
          <w:sz w:val="24"/>
          <w:szCs w:val="24"/>
          <w:lang w:val="en-US"/>
        </w:rPr>
        <w:instrText>speedflow</w:instrText>
      </w:r>
      <w:r w:rsidR="00702A81" w:rsidRPr="00702A81">
        <w:rPr>
          <w:rStyle w:val="Hyperlink"/>
          <w:rFonts w:ascii="Arial" w:hAnsi="Arial" w:cs="Arial"/>
          <w:sz w:val="24"/>
          <w:szCs w:val="24"/>
          <w:rPrChange w:id="864" w:author="user" w:date="2020-09-08T18:03:00Z">
            <w:rPr>
              <w:rStyle w:val="Hyperlink"/>
              <w:rFonts w:ascii="Arial" w:hAnsi="Arial" w:cs="Arial"/>
              <w:sz w:val="24"/>
              <w:szCs w:val="24"/>
              <w:lang w:val="en-US"/>
            </w:rPr>
          </w:rPrChange>
        </w:rPr>
        <w:instrText>.</w:instrText>
      </w:r>
      <w:r w:rsidR="00702A81">
        <w:rPr>
          <w:rStyle w:val="Hyperlink"/>
          <w:rFonts w:ascii="Arial" w:hAnsi="Arial" w:cs="Arial"/>
          <w:sz w:val="24"/>
          <w:szCs w:val="24"/>
          <w:lang w:val="en-US"/>
        </w:rPr>
        <w:instrText>bg</w:instrText>
      </w:r>
      <w:r w:rsidR="00702A81" w:rsidRPr="00702A81">
        <w:rPr>
          <w:rStyle w:val="Hyperlink"/>
          <w:rFonts w:ascii="Arial" w:hAnsi="Arial" w:cs="Arial"/>
          <w:sz w:val="24"/>
          <w:szCs w:val="24"/>
          <w:rPrChange w:id="865" w:author="user" w:date="2020-09-08T18:03:00Z">
            <w:rPr>
              <w:rStyle w:val="Hyperlink"/>
              <w:rFonts w:ascii="Arial" w:hAnsi="Arial" w:cs="Arial"/>
              <w:sz w:val="24"/>
              <w:szCs w:val="24"/>
              <w:lang w:val="en-US"/>
            </w:rPr>
          </w:rPrChange>
        </w:rPr>
        <w:instrText>/</w:instrText>
      </w:r>
      <w:r w:rsidR="00702A81">
        <w:rPr>
          <w:rStyle w:val="Hyperlink"/>
          <w:rFonts w:ascii="Arial" w:hAnsi="Arial" w:cs="Arial"/>
          <w:sz w:val="24"/>
          <w:szCs w:val="24"/>
          <w:lang w:val="en-US"/>
        </w:rPr>
        <w:instrText>blog</w:instrText>
      </w:r>
      <w:r w:rsidR="00702A81" w:rsidRPr="00702A81">
        <w:rPr>
          <w:rStyle w:val="Hyperlink"/>
          <w:rFonts w:ascii="Arial" w:hAnsi="Arial" w:cs="Arial"/>
          <w:sz w:val="24"/>
          <w:szCs w:val="24"/>
          <w:rPrChange w:id="866" w:author="user" w:date="2020-09-08T18:03:00Z">
            <w:rPr>
              <w:rStyle w:val="Hyperlink"/>
              <w:rFonts w:ascii="Arial" w:hAnsi="Arial" w:cs="Arial"/>
              <w:sz w:val="24"/>
              <w:szCs w:val="24"/>
              <w:lang w:val="en-US"/>
            </w:rPr>
          </w:rPrChange>
        </w:rPr>
        <w:instrText>/</w:instrText>
      </w:r>
      <w:r w:rsidR="00702A81">
        <w:rPr>
          <w:rStyle w:val="Hyperlink"/>
          <w:rFonts w:ascii="Arial" w:hAnsi="Arial" w:cs="Arial"/>
          <w:sz w:val="24"/>
          <w:szCs w:val="24"/>
          <w:lang w:val="en-US"/>
        </w:rPr>
        <w:instrText>what</w:instrText>
      </w:r>
      <w:r w:rsidR="00702A81" w:rsidRPr="00702A81">
        <w:rPr>
          <w:rStyle w:val="Hyperlink"/>
          <w:rFonts w:ascii="Arial" w:hAnsi="Arial" w:cs="Arial"/>
          <w:sz w:val="24"/>
          <w:szCs w:val="24"/>
          <w:rPrChange w:id="867" w:author="user" w:date="2020-09-08T18:03:00Z">
            <w:rPr>
              <w:rStyle w:val="Hyperlink"/>
              <w:rFonts w:ascii="Arial" w:hAnsi="Arial" w:cs="Arial"/>
              <w:sz w:val="24"/>
              <w:szCs w:val="24"/>
              <w:lang w:val="en-US"/>
            </w:rPr>
          </w:rPrChange>
        </w:rPr>
        <w:instrText>-</w:instrText>
      </w:r>
      <w:r w:rsidR="00702A81">
        <w:rPr>
          <w:rStyle w:val="Hyperlink"/>
          <w:rFonts w:ascii="Arial" w:hAnsi="Arial" w:cs="Arial"/>
          <w:sz w:val="24"/>
          <w:szCs w:val="24"/>
          <w:lang w:val="en-US"/>
        </w:rPr>
        <w:instrText>is</w:instrText>
      </w:r>
      <w:r w:rsidR="00702A81" w:rsidRPr="00702A81">
        <w:rPr>
          <w:rStyle w:val="Hyperlink"/>
          <w:rFonts w:ascii="Arial" w:hAnsi="Arial" w:cs="Arial"/>
          <w:sz w:val="24"/>
          <w:szCs w:val="24"/>
          <w:rPrChange w:id="868" w:author="user" w:date="2020-09-08T18:03:00Z">
            <w:rPr>
              <w:rStyle w:val="Hyperlink"/>
              <w:rFonts w:ascii="Arial" w:hAnsi="Arial" w:cs="Arial"/>
              <w:sz w:val="24"/>
              <w:szCs w:val="24"/>
              <w:lang w:val="en-US"/>
            </w:rPr>
          </w:rPrChange>
        </w:rPr>
        <w:instrText>-</w:instrText>
      </w:r>
      <w:r w:rsidR="00702A81">
        <w:rPr>
          <w:rStyle w:val="Hyperlink"/>
          <w:rFonts w:ascii="Arial" w:hAnsi="Arial" w:cs="Arial"/>
          <w:sz w:val="24"/>
          <w:szCs w:val="24"/>
          <w:lang w:val="en-US"/>
        </w:rPr>
        <w:instrText>javascript</w:instrText>
      </w:r>
      <w:r w:rsidR="00702A81" w:rsidRPr="00702A81">
        <w:rPr>
          <w:rStyle w:val="Hyperlink"/>
          <w:rFonts w:ascii="Arial" w:hAnsi="Arial" w:cs="Arial"/>
          <w:sz w:val="24"/>
          <w:szCs w:val="24"/>
          <w:rPrChange w:id="869" w:author="user" w:date="2020-09-08T18:03:00Z">
            <w:rPr>
              <w:rStyle w:val="Hyperlink"/>
              <w:rFonts w:ascii="Arial" w:hAnsi="Arial" w:cs="Arial"/>
              <w:sz w:val="24"/>
              <w:szCs w:val="24"/>
              <w:lang w:val="en-US"/>
            </w:rPr>
          </w:rPrChange>
        </w:rPr>
        <w:instrText>-</w:instrText>
      </w:r>
      <w:r w:rsidR="00702A81">
        <w:rPr>
          <w:rStyle w:val="Hyperlink"/>
          <w:rFonts w:ascii="Arial" w:hAnsi="Arial" w:cs="Arial"/>
          <w:sz w:val="24"/>
          <w:szCs w:val="24"/>
          <w:lang w:val="en-US"/>
        </w:rPr>
        <w:instrText>what</w:instrText>
      </w:r>
      <w:r w:rsidR="00702A81" w:rsidRPr="00702A81">
        <w:rPr>
          <w:rStyle w:val="Hyperlink"/>
          <w:rFonts w:ascii="Arial" w:hAnsi="Arial" w:cs="Arial"/>
          <w:sz w:val="24"/>
          <w:szCs w:val="24"/>
          <w:rPrChange w:id="870" w:author="user" w:date="2020-09-08T18:03:00Z">
            <w:rPr>
              <w:rStyle w:val="Hyperlink"/>
              <w:rFonts w:ascii="Arial" w:hAnsi="Arial" w:cs="Arial"/>
              <w:sz w:val="24"/>
              <w:szCs w:val="24"/>
              <w:lang w:val="en-US"/>
            </w:rPr>
          </w:rPrChange>
        </w:rPr>
        <w:instrText>-</w:instrText>
      </w:r>
      <w:r w:rsidR="00702A81">
        <w:rPr>
          <w:rStyle w:val="Hyperlink"/>
          <w:rFonts w:ascii="Arial" w:hAnsi="Arial" w:cs="Arial"/>
          <w:sz w:val="24"/>
          <w:szCs w:val="24"/>
          <w:lang w:val="en-US"/>
        </w:rPr>
        <w:instrText>it</w:instrText>
      </w:r>
      <w:r w:rsidR="00702A81" w:rsidRPr="00702A81">
        <w:rPr>
          <w:rStyle w:val="Hyperlink"/>
          <w:rFonts w:ascii="Arial" w:hAnsi="Arial" w:cs="Arial"/>
          <w:sz w:val="24"/>
          <w:szCs w:val="24"/>
          <w:rPrChange w:id="871" w:author="user" w:date="2020-09-08T18:03:00Z">
            <w:rPr>
              <w:rStyle w:val="Hyperlink"/>
              <w:rFonts w:ascii="Arial" w:hAnsi="Arial" w:cs="Arial"/>
              <w:sz w:val="24"/>
              <w:szCs w:val="24"/>
              <w:lang w:val="en-US"/>
            </w:rPr>
          </w:rPrChange>
        </w:rPr>
        <w:instrText>-</w:instrText>
      </w:r>
      <w:r w:rsidR="00702A81">
        <w:rPr>
          <w:rStyle w:val="Hyperlink"/>
          <w:rFonts w:ascii="Arial" w:hAnsi="Arial" w:cs="Arial"/>
          <w:sz w:val="24"/>
          <w:szCs w:val="24"/>
          <w:lang w:val="en-US"/>
        </w:rPr>
        <w:instrText>is</w:instrText>
      </w:r>
      <w:r w:rsidR="00702A81" w:rsidRPr="00702A81">
        <w:rPr>
          <w:rStyle w:val="Hyperlink"/>
          <w:rFonts w:ascii="Arial" w:hAnsi="Arial" w:cs="Arial"/>
          <w:sz w:val="24"/>
          <w:szCs w:val="24"/>
          <w:rPrChange w:id="872" w:author="user" w:date="2020-09-08T18:03:00Z">
            <w:rPr>
              <w:rStyle w:val="Hyperlink"/>
              <w:rFonts w:ascii="Arial" w:hAnsi="Arial" w:cs="Arial"/>
              <w:sz w:val="24"/>
              <w:szCs w:val="24"/>
              <w:lang w:val="en-US"/>
            </w:rPr>
          </w:rPrChange>
        </w:rPr>
        <w:instrText>-</w:instrText>
      </w:r>
      <w:r w:rsidR="00702A81">
        <w:rPr>
          <w:rStyle w:val="Hyperlink"/>
          <w:rFonts w:ascii="Arial" w:hAnsi="Arial" w:cs="Arial"/>
          <w:sz w:val="24"/>
          <w:szCs w:val="24"/>
          <w:lang w:val="en-US"/>
        </w:rPr>
        <w:instrText>used</w:instrText>
      </w:r>
      <w:r w:rsidR="00702A81" w:rsidRPr="00702A81">
        <w:rPr>
          <w:rStyle w:val="Hyperlink"/>
          <w:rFonts w:ascii="Arial" w:hAnsi="Arial" w:cs="Arial"/>
          <w:sz w:val="24"/>
          <w:szCs w:val="24"/>
          <w:rPrChange w:id="873" w:author="user" w:date="2020-09-08T18:03:00Z">
            <w:rPr>
              <w:rStyle w:val="Hyperlink"/>
              <w:rFonts w:ascii="Arial" w:hAnsi="Arial" w:cs="Arial"/>
              <w:sz w:val="24"/>
              <w:szCs w:val="24"/>
              <w:lang w:val="en-US"/>
            </w:rPr>
          </w:rPrChange>
        </w:rPr>
        <w:instrText>-</w:instrText>
      </w:r>
      <w:r w:rsidR="00702A81">
        <w:rPr>
          <w:rStyle w:val="Hyperlink"/>
          <w:rFonts w:ascii="Arial" w:hAnsi="Arial" w:cs="Arial"/>
          <w:sz w:val="24"/>
          <w:szCs w:val="24"/>
          <w:lang w:val="en-US"/>
        </w:rPr>
        <w:instrText>for</w:instrText>
      </w:r>
      <w:r w:rsidR="00702A81" w:rsidRPr="00702A81">
        <w:rPr>
          <w:rStyle w:val="Hyperlink"/>
          <w:rFonts w:ascii="Arial" w:hAnsi="Arial" w:cs="Arial"/>
          <w:sz w:val="24"/>
          <w:szCs w:val="24"/>
          <w:rPrChange w:id="874" w:author="user" w:date="2020-09-08T18:03:00Z">
            <w:rPr>
              <w:rStyle w:val="Hyperlink"/>
              <w:rFonts w:ascii="Arial" w:hAnsi="Arial" w:cs="Arial"/>
              <w:sz w:val="24"/>
              <w:szCs w:val="24"/>
              <w:lang w:val="en-US"/>
            </w:rPr>
          </w:rPrChange>
        </w:rPr>
        <w:instrText xml:space="preserve">/" </w:instrText>
      </w:r>
      <w:r w:rsidR="00702A81">
        <w:rPr>
          <w:rStyle w:val="Hyperlink"/>
          <w:rFonts w:ascii="Arial" w:hAnsi="Arial" w:cs="Arial"/>
          <w:sz w:val="24"/>
          <w:szCs w:val="24"/>
          <w:lang w:val="en-US"/>
        </w:rPr>
        <w:fldChar w:fldCharType="separate"/>
      </w:r>
      <w:r w:rsidRPr="0051607A">
        <w:rPr>
          <w:rStyle w:val="Hyperlink"/>
          <w:rFonts w:ascii="Arial" w:hAnsi="Arial" w:cs="Arial"/>
          <w:sz w:val="24"/>
          <w:szCs w:val="24"/>
          <w:lang w:val="en-US"/>
        </w:rPr>
        <w:t>https://speedflow.bg/blog/what-is-javascript-what-it-is-used-for/</w:t>
      </w:r>
      <w:r w:rsidR="00702A81">
        <w:rPr>
          <w:rStyle w:val="Hyperlink"/>
          <w:rFonts w:ascii="Arial" w:hAnsi="Arial" w:cs="Arial"/>
          <w:sz w:val="24"/>
          <w:szCs w:val="24"/>
          <w:lang w:val="en-US"/>
        </w:rPr>
        <w:fldChar w:fldCharType="end"/>
      </w:r>
    </w:p>
    <w:p w14:paraId="2F5A4E60" w14:textId="1EAF4926" w:rsidR="00F7069C" w:rsidRPr="00B310F9" w:rsidRDefault="00B310F9"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представлява </w:t>
      </w:r>
      <w:r>
        <w:rPr>
          <w:rFonts w:ascii="Arial" w:hAnsi="Arial" w:cs="Arial"/>
          <w:sz w:val="24"/>
          <w:szCs w:val="24"/>
          <w:lang w:val="en-US"/>
        </w:rPr>
        <w:t>HTML</w:t>
      </w:r>
      <w:r w:rsidRPr="004D350F">
        <w:rPr>
          <w:rFonts w:ascii="Arial" w:hAnsi="Arial" w:cs="Arial"/>
          <w:sz w:val="24"/>
          <w:szCs w:val="24"/>
          <w:lang w:val="ru-RU"/>
        </w:rPr>
        <w:t>?</w:t>
      </w:r>
      <w:r w:rsidR="00F7069C">
        <w:rPr>
          <w:rFonts w:ascii="Arial" w:hAnsi="Arial" w:cs="Arial"/>
          <w:sz w:val="24"/>
          <w:szCs w:val="24"/>
        </w:rPr>
        <w:t xml:space="preserve"> </w:t>
      </w:r>
      <w:r w:rsidR="00F7069C" w:rsidRPr="004D350F">
        <w:rPr>
          <w:rFonts w:ascii="Arial" w:hAnsi="Arial" w:cs="Arial"/>
          <w:sz w:val="24"/>
          <w:szCs w:val="24"/>
          <w:lang w:val="ru-RU"/>
        </w:rPr>
        <w:t>[</w:t>
      </w:r>
      <w:r w:rsidR="00F7069C">
        <w:rPr>
          <w:rFonts w:ascii="Arial" w:hAnsi="Arial" w:cs="Arial"/>
          <w:sz w:val="24"/>
          <w:szCs w:val="24"/>
        </w:rPr>
        <w:t>Онлайн</w:t>
      </w:r>
      <w:r w:rsidR="00F7069C" w:rsidRPr="004D350F">
        <w:rPr>
          <w:rFonts w:ascii="Arial" w:hAnsi="Arial" w:cs="Arial"/>
          <w:sz w:val="24"/>
          <w:szCs w:val="24"/>
          <w:lang w:val="ru-RU"/>
        </w:rPr>
        <w:t>] [</w:t>
      </w:r>
      <w:r w:rsidR="00F7069C">
        <w:rPr>
          <w:rFonts w:ascii="Arial" w:hAnsi="Arial" w:cs="Arial"/>
          <w:sz w:val="24"/>
          <w:szCs w:val="24"/>
        </w:rPr>
        <w:t>Цитирано: 07 09 2020г.</w:t>
      </w:r>
      <w:r w:rsidR="00F7069C" w:rsidRPr="004D350F">
        <w:rPr>
          <w:rFonts w:ascii="Arial" w:hAnsi="Arial" w:cs="Arial"/>
          <w:sz w:val="24"/>
          <w:szCs w:val="24"/>
          <w:lang w:val="ru-RU"/>
        </w:rPr>
        <w:t xml:space="preserve">] </w:t>
      </w:r>
      <w:hyperlink r:id="rId56" w:history="1">
        <w:r w:rsidRPr="0051607A">
          <w:rPr>
            <w:rStyle w:val="Hyperlink"/>
            <w:rFonts w:ascii="Arial" w:hAnsi="Arial" w:cs="Arial"/>
            <w:sz w:val="24"/>
            <w:szCs w:val="24"/>
            <w:lang w:val="en-US"/>
          </w:rPr>
          <w:t>https://bg.wikipedia.org/wiki/HTML</w:t>
        </w:r>
      </w:hyperlink>
    </w:p>
    <w:p w14:paraId="3CCE4473" w14:textId="495360A4" w:rsidR="00F7069C" w:rsidRPr="008B63BC" w:rsidRDefault="008B63BC"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CSS</w:t>
      </w:r>
      <w:r w:rsidRPr="004D350F">
        <w:rPr>
          <w:rFonts w:ascii="Arial" w:hAnsi="Arial" w:cs="Arial"/>
          <w:sz w:val="24"/>
          <w:szCs w:val="24"/>
        </w:rPr>
        <w:t>?</w:t>
      </w:r>
      <w:r w:rsidR="00F7069C">
        <w:rPr>
          <w:rFonts w:ascii="Arial" w:hAnsi="Arial" w:cs="Arial"/>
          <w:sz w:val="24"/>
          <w:szCs w:val="24"/>
        </w:rPr>
        <w:t xml:space="preserve"> </w:t>
      </w:r>
      <w:r w:rsidR="00F7069C" w:rsidRPr="004D350F">
        <w:rPr>
          <w:rFonts w:ascii="Arial" w:hAnsi="Arial" w:cs="Arial"/>
          <w:sz w:val="24"/>
          <w:szCs w:val="24"/>
        </w:rPr>
        <w:t>[</w:t>
      </w:r>
      <w:r w:rsidR="00F7069C">
        <w:rPr>
          <w:rFonts w:ascii="Arial" w:hAnsi="Arial" w:cs="Arial"/>
          <w:sz w:val="24"/>
          <w:szCs w:val="24"/>
        </w:rPr>
        <w:t>Онлайн</w:t>
      </w:r>
      <w:r w:rsidR="00F7069C" w:rsidRPr="004D350F">
        <w:rPr>
          <w:rFonts w:ascii="Arial" w:hAnsi="Arial" w:cs="Arial"/>
          <w:sz w:val="24"/>
          <w:szCs w:val="24"/>
        </w:rPr>
        <w:t>] [</w:t>
      </w:r>
      <w:r w:rsidR="00F7069C">
        <w:rPr>
          <w:rFonts w:ascii="Arial" w:hAnsi="Arial" w:cs="Arial"/>
          <w:sz w:val="24"/>
          <w:szCs w:val="24"/>
        </w:rPr>
        <w:t>Цитирано: 07 09 2020г.</w:t>
      </w:r>
      <w:r w:rsidR="00F7069C" w:rsidRPr="004D350F">
        <w:rPr>
          <w:rFonts w:ascii="Arial" w:hAnsi="Arial" w:cs="Arial"/>
          <w:sz w:val="24"/>
          <w:szCs w:val="24"/>
        </w:rPr>
        <w:t xml:space="preserve">] </w:t>
      </w:r>
      <w:r w:rsidR="00702A81">
        <w:rPr>
          <w:rStyle w:val="Hyperlink"/>
          <w:rFonts w:ascii="Arial" w:hAnsi="Arial" w:cs="Arial"/>
          <w:sz w:val="24"/>
          <w:szCs w:val="24"/>
          <w:lang w:val="en-US"/>
        </w:rPr>
        <w:fldChar w:fldCharType="begin"/>
      </w:r>
      <w:r w:rsidR="00702A81" w:rsidRPr="00702A81">
        <w:rPr>
          <w:rStyle w:val="Hyperlink"/>
          <w:rFonts w:ascii="Arial" w:hAnsi="Arial" w:cs="Arial"/>
          <w:sz w:val="24"/>
          <w:szCs w:val="24"/>
          <w:rPrChange w:id="875" w:author="user" w:date="2020-09-08T18:03:00Z">
            <w:rPr>
              <w:rStyle w:val="Hyperlink"/>
              <w:rFonts w:ascii="Arial" w:hAnsi="Arial" w:cs="Arial"/>
              <w:sz w:val="24"/>
              <w:szCs w:val="24"/>
              <w:lang w:val="en-US"/>
            </w:rPr>
          </w:rPrChange>
        </w:rPr>
        <w:instrText xml:space="preserve"> </w:instrText>
      </w:r>
      <w:r w:rsidR="00702A81">
        <w:rPr>
          <w:rStyle w:val="Hyperlink"/>
          <w:rFonts w:ascii="Arial" w:hAnsi="Arial" w:cs="Arial"/>
          <w:sz w:val="24"/>
          <w:szCs w:val="24"/>
          <w:lang w:val="en-US"/>
        </w:rPr>
        <w:instrText>HYPERLINK</w:instrText>
      </w:r>
      <w:r w:rsidR="00702A81" w:rsidRPr="00702A81">
        <w:rPr>
          <w:rStyle w:val="Hyperlink"/>
          <w:rFonts w:ascii="Arial" w:hAnsi="Arial" w:cs="Arial"/>
          <w:sz w:val="24"/>
          <w:szCs w:val="24"/>
          <w:rPrChange w:id="876" w:author="user" w:date="2020-09-08T18:03:00Z">
            <w:rPr>
              <w:rStyle w:val="Hyperlink"/>
              <w:rFonts w:ascii="Arial" w:hAnsi="Arial" w:cs="Arial"/>
              <w:sz w:val="24"/>
              <w:szCs w:val="24"/>
              <w:lang w:val="en-US"/>
            </w:rPr>
          </w:rPrChange>
        </w:rPr>
        <w:instrText xml:space="preserve"> "</w:instrText>
      </w:r>
      <w:r w:rsidR="00702A81">
        <w:rPr>
          <w:rStyle w:val="Hyperlink"/>
          <w:rFonts w:ascii="Arial" w:hAnsi="Arial" w:cs="Arial"/>
          <w:sz w:val="24"/>
          <w:szCs w:val="24"/>
          <w:lang w:val="en-US"/>
        </w:rPr>
        <w:instrText>https</w:instrText>
      </w:r>
      <w:r w:rsidR="00702A81" w:rsidRPr="00702A81">
        <w:rPr>
          <w:rStyle w:val="Hyperlink"/>
          <w:rFonts w:ascii="Arial" w:hAnsi="Arial" w:cs="Arial"/>
          <w:sz w:val="24"/>
          <w:szCs w:val="24"/>
          <w:rPrChange w:id="877" w:author="user" w:date="2020-09-08T18:03:00Z">
            <w:rPr>
              <w:rStyle w:val="Hyperlink"/>
              <w:rFonts w:ascii="Arial" w:hAnsi="Arial" w:cs="Arial"/>
              <w:sz w:val="24"/>
              <w:szCs w:val="24"/>
              <w:lang w:val="en-US"/>
            </w:rPr>
          </w:rPrChange>
        </w:rPr>
        <w:instrText>://</w:instrText>
      </w:r>
      <w:r w:rsidR="00702A81">
        <w:rPr>
          <w:rStyle w:val="Hyperlink"/>
          <w:rFonts w:ascii="Arial" w:hAnsi="Arial" w:cs="Arial"/>
          <w:sz w:val="24"/>
          <w:szCs w:val="24"/>
          <w:lang w:val="en-US"/>
        </w:rPr>
        <w:instrText>help</w:instrText>
      </w:r>
      <w:r w:rsidR="00702A81" w:rsidRPr="00702A81">
        <w:rPr>
          <w:rStyle w:val="Hyperlink"/>
          <w:rFonts w:ascii="Arial" w:hAnsi="Arial" w:cs="Arial"/>
          <w:sz w:val="24"/>
          <w:szCs w:val="24"/>
          <w:rPrChange w:id="878" w:author="user" w:date="2020-09-08T18:03:00Z">
            <w:rPr>
              <w:rStyle w:val="Hyperlink"/>
              <w:rFonts w:ascii="Arial" w:hAnsi="Arial" w:cs="Arial"/>
              <w:sz w:val="24"/>
              <w:szCs w:val="24"/>
              <w:lang w:val="en-US"/>
            </w:rPr>
          </w:rPrChange>
        </w:rPr>
        <w:instrText>.</w:instrText>
      </w:r>
      <w:r w:rsidR="00702A81">
        <w:rPr>
          <w:rStyle w:val="Hyperlink"/>
          <w:rFonts w:ascii="Arial" w:hAnsi="Arial" w:cs="Arial"/>
          <w:sz w:val="24"/>
          <w:szCs w:val="24"/>
          <w:lang w:val="en-US"/>
        </w:rPr>
        <w:instrText>superhosting</w:instrText>
      </w:r>
      <w:r w:rsidR="00702A81" w:rsidRPr="00702A81">
        <w:rPr>
          <w:rStyle w:val="Hyperlink"/>
          <w:rFonts w:ascii="Arial" w:hAnsi="Arial" w:cs="Arial"/>
          <w:sz w:val="24"/>
          <w:szCs w:val="24"/>
          <w:rPrChange w:id="879" w:author="user" w:date="2020-09-08T18:03:00Z">
            <w:rPr>
              <w:rStyle w:val="Hyperlink"/>
              <w:rFonts w:ascii="Arial" w:hAnsi="Arial" w:cs="Arial"/>
              <w:sz w:val="24"/>
              <w:szCs w:val="24"/>
              <w:lang w:val="en-US"/>
            </w:rPr>
          </w:rPrChange>
        </w:rPr>
        <w:instrText>.</w:instrText>
      </w:r>
      <w:r w:rsidR="00702A81">
        <w:rPr>
          <w:rStyle w:val="Hyperlink"/>
          <w:rFonts w:ascii="Arial" w:hAnsi="Arial" w:cs="Arial"/>
          <w:sz w:val="24"/>
          <w:szCs w:val="24"/>
          <w:lang w:val="en-US"/>
        </w:rPr>
        <w:instrText>bg</w:instrText>
      </w:r>
      <w:r w:rsidR="00702A81" w:rsidRPr="00702A81">
        <w:rPr>
          <w:rStyle w:val="Hyperlink"/>
          <w:rFonts w:ascii="Arial" w:hAnsi="Arial" w:cs="Arial"/>
          <w:sz w:val="24"/>
          <w:szCs w:val="24"/>
          <w:rPrChange w:id="880" w:author="user" w:date="2020-09-08T18:03:00Z">
            <w:rPr>
              <w:rStyle w:val="Hyperlink"/>
              <w:rFonts w:ascii="Arial" w:hAnsi="Arial" w:cs="Arial"/>
              <w:sz w:val="24"/>
              <w:szCs w:val="24"/>
              <w:lang w:val="en-US"/>
            </w:rPr>
          </w:rPrChange>
        </w:rPr>
        <w:instrText>/</w:instrText>
      </w:r>
      <w:r w:rsidR="00702A81">
        <w:rPr>
          <w:rStyle w:val="Hyperlink"/>
          <w:rFonts w:ascii="Arial" w:hAnsi="Arial" w:cs="Arial"/>
          <w:sz w:val="24"/>
          <w:szCs w:val="24"/>
          <w:lang w:val="en-US"/>
        </w:rPr>
        <w:instrText>what</w:instrText>
      </w:r>
      <w:r w:rsidR="00702A81" w:rsidRPr="00702A81">
        <w:rPr>
          <w:rStyle w:val="Hyperlink"/>
          <w:rFonts w:ascii="Arial" w:hAnsi="Arial" w:cs="Arial"/>
          <w:sz w:val="24"/>
          <w:szCs w:val="24"/>
          <w:rPrChange w:id="881" w:author="user" w:date="2020-09-08T18:03:00Z">
            <w:rPr>
              <w:rStyle w:val="Hyperlink"/>
              <w:rFonts w:ascii="Arial" w:hAnsi="Arial" w:cs="Arial"/>
              <w:sz w:val="24"/>
              <w:szCs w:val="24"/>
              <w:lang w:val="en-US"/>
            </w:rPr>
          </w:rPrChange>
        </w:rPr>
        <w:instrText>-</w:instrText>
      </w:r>
      <w:r w:rsidR="00702A81">
        <w:rPr>
          <w:rStyle w:val="Hyperlink"/>
          <w:rFonts w:ascii="Arial" w:hAnsi="Arial" w:cs="Arial"/>
          <w:sz w:val="24"/>
          <w:szCs w:val="24"/>
          <w:lang w:val="en-US"/>
        </w:rPr>
        <w:instrText>is</w:instrText>
      </w:r>
      <w:r w:rsidR="00702A81" w:rsidRPr="00702A81">
        <w:rPr>
          <w:rStyle w:val="Hyperlink"/>
          <w:rFonts w:ascii="Arial" w:hAnsi="Arial" w:cs="Arial"/>
          <w:sz w:val="24"/>
          <w:szCs w:val="24"/>
          <w:rPrChange w:id="882" w:author="user" w:date="2020-09-08T18:03:00Z">
            <w:rPr>
              <w:rStyle w:val="Hyperlink"/>
              <w:rFonts w:ascii="Arial" w:hAnsi="Arial" w:cs="Arial"/>
              <w:sz w:val="24"/>
              <w:szCs w:val="24"/>
              <w:lang w:val="en-US"/>
            </w:rPr>
          </w:rPrChange>
        </w:rPr>
        <w:instrText>-</w:instrText>
      </w:r>
      <w:r w:rsidR="00702A81">
        <w:rPr>
          <w:rStyle w:val="Hyperlink"/>
          <w:rFonts w:ascii="Arial" w:hAnsi="Arial" w:cs="Arial"/>
          <w:sz w:val="24"/>
          <w:szCs w:val="24"/>
          <w:lang w:val="en-US"/>
        </w:rPr>
        <w:instrText>css</w:instrText>
      </w:r>
      <w:r w:rsidR="00702A81" w:rsidRPr="00702A81">
        <w:rPr>
          <w:rStyle w:val="Hyperlink"/>
          <w:rFonts w:ascii="Arial" w:hAnsi="Arial" w:cs="Arial"/>
          <w:sz w:val="24"/>
          <w:szCs w:val="24"/>
          <w:rPrChange w:id="883" w:author="user" w:date="2020-09-08T18:03:00Z">
            <w:rPr>
              <w:rStyle w:val="Hyperlink"/>
              <w:rFonts w:ascii="Arial" w:hAnsi="Arial" w:cs="Arial"/>
              <w:sz w:val="24"/>
              <w:szCs w:val="24"/>
              <w:lang w:val="en-US"/>
            </w:rPr>
          </w:rPrChange>
        </w:rPr>
        <w:instrText>.</w:instrText>
      </w:r>
      <w:r w:rsidR="00702A81">
        <w:rPr>
          <w:rStyle w:val="Hyperlink"/>
          <w:rFonts w:ascii="Arial" w:hAnsi="Arial" w:cs="Arial"/>
          <w:sz w:val="24"/>
          <w:szCs w:val="24"/>
          <w:lang w:val="en-US"/>
        </w:rPr>
        <w:instrText>html</w:instrText>
      </w:r>
      <w:r w:rsidR="00702A81" w:rsidRPr="00702A81">
        <w:rPr>
          <w:rStyle w:val="Hyperlink"/>
          <w:rFonts w:ascii="Arial" w:hAnsi="Arial" w:cs="Arial"/>
          <w:sz w:val="24"/>
          <w:szCs w:val="24"/>
          <w:rPrChange w:id="884" w:author="user" w:date="2020-09-08T18:03:00Z">
            <w:rPr>
              <w:rStyle w:val="Hyperlink"/>
              <w:rFonts w:ascii="Arial" w:hAnsi="Arial" w:cs="Arial"/>
              <w:sz w:val="24"/>
              <w:szCs w:val="24"/>
              <w:lang w:val="en-US"/>
            </w:rPr>
          </w:rPrChange>
        </w:rPr>
        <w:instrText xml:space="preserve">" </w:instrText>
      </w:r>
      <w:r w:rsidR="00702A81">
        <w:rPr>
          <w:rStyle w:val="Hyperlink"/>
          <w:rFonts w:ascii="Arial" w:hAnsi="Arial" w:cs="Arial"/>
          <w:sz w:val="24"/>
          <w:szCs w:val="24"/>
          <w:lang w:val="en-US"/>
        </w:rPr>
        <w:fldChar w:fldCharType="separate"/>
      </w:r>
      <w:r w:rsidRPr="0051607A">
        <w:rPr>
          <w:rStyle w:val="Hyperlink"/>
          <w:rFonts w:ascii="Arial" w:hAnsi="Arial" w:cs="Arial"/>
          <w:sz w:val="24"/>
          <w:szCs w:val="24"/>
          <w:lang w:val="en-US"/>
        </w:rPr>
        <w:t>https://help.superhosting.bg/what-is-css.html</w:t>
      </w:r>
      <w:r w:rsidR="00702A81">
        <w:rPr>
          <w:rStyle w:val="Hyperlink"/>
          <w:rFonts w:ascii="Arial" w:hAnsi="Arial" w:cs="Arial"/>
          <w:sz w:val="24"/>
          <w:szCs w:val="24"/>
          <w:lang w:val="en-US"/>
        </w:rPr>
        <w:fldChar w:fldCharType="end"/>
      </w:r>
    </w:p>
    <w:p w14:paraId="23F27241" w14:textId="73A0FA08" w:rsidR="00F7069C" w:rsidRPr="008B63BC" w:rsidRDefault="008B63BC"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NodeJS</w:t>
      </w:r>
      <w:r w:rsidRPr="004D350F">
        <w:rPr>
          <w:rFonts w:ascii="Arial" w:hAnsi="Arial" w:cs="Arial"/>
          <w:sz w:val="24"/>
          <w:szCs w:val="24"/>
        </w:rPr>
        <w:t>?</w:t>
      </w:r>
      <w:r w:rsidR="00F7069C">
        <w:rPr>
          <w:rFonts w:ascii="Arial" w:hAnsi="Arial" w:cs="Arial"/>
          <w:sz w:val="24"/>
          <w:szCs w:val="24"/>
        </w:rPr>
        <w:t xml:space="preserve"> </w:t>
      </w:r>
      <w:r w:rsidR="00F7069C" w:rsidRPr="004D350F">
        <w:rPr>
          <w:rFonts w:ascii="Arial" w:hAnsi="Arial" w:cs="Arial"/>
          <w:sz w:val="24"/>
          <w:szCs w:val="24"/>
        </w:rPr>
        <w:t>[</w:t>
      </w:r>
      <w:r w:rsidR="00F7069C">
        <w:rPr>
          <w:rFonts w:ascii="Arial" w:hAnsi="Arial" w:cs="Arial"/>
          <w:sz w:val="24"/>
          <w:szCs w:val="24"/>
        </w:rPr>
        <w:t>Онлайн</w:t>
      </w:r>
      <w:r w:rsidR="00F7069C" w:rsidRPr="004D350F">
        <w:rPr>
          <w:rFonts w:ascii="Arial" w:hAnsi="Arial" w:cs="Arial"/>
          <w:sz w:val="24"/>
          <w:szCs w:val="24"/>
        </w:rPr>
        <w:t>] [</w:t>
      </w:r>
      <w:r w:rsidR="00F7069C">
        <w:rPr>
          <w:rFonts w:ascii="Arial" w:hAnsi="Arial" w:cs="Arial"/>
          <w:sz w:val="24"/>
          <w:szCs w:val="24"/>
        </w:rPr>
        <w:t>Цитирано: 07 09 2020г.</w:t>
      </w:r>
      <w:r w:rsidR="00F7069C" w:rsidRPr="004D350F">
        <w:rPr>
          <w:rFonts w:ascii="Arial" w:hAnsi="Arial" w:cs="Arial"/>
          <w:sz w:val="24"/>
          <w:szCs w:val="24"/>
        </w:rPr>
        <w:t xml:space="preserve">] </w:t>
      </w:r>
      <w:r w:rsidR="00702A81">
        <w:rPr>
          <w:rStyle w:val="Hyperlink"/>
          <w:rFonts w:ascii="Arial" w:hAnsi="Arial" w:cs="Arial"/>
          <w:sz w:val="24"/>
          <w:szCs w:val="24"/>
          <w:lang w:val="en-US"/>
        </w:rPr>
        <w:fldChar w:fldCharType="begin"/>
      </w:r>
      <w:r w:rsidR="00702A81" w:rsidRPr="00702A81">
        <w:rPr>
          <w:rStyle w:val="Hyperlink"/>
          <w:rFonts w:ascii="Arial" w:hAnsi="Arial" w:cs="Arial"/>
          <w:sz w:val="24"/>
          <w:szCs w:val="24"/>
          <w:rPrChange w:id="885" w:author="user" w:date="2020-09-08T18:03:00Z">
            <w:rPr>
              <w:rStyle w:val="Hyperlink"/>
              <w:rFonts w:ascii="Arial" w:hAnsi="Arial" w:cs="Arial"/>
              <w:sz w:val="24"/>
              <w:szCs w:val="24"/>
              <w:lang w:val="en-US"/>
            </w:rPr>
          </w:rPrChange>
        </w:rPr>
        <w:instrText xml:space="preserve"> </w:instrText>
      </w:r>
      <w:r w:rsidR="00702A81">
        <w:rPr>
          <w:rStyle w:val="Hyperlink"/>
          <w:rFonts w:ascii="Arial" w:hAnsi="Arial" w:cs="Arial"/>
          <w:sz w:val="24"/>
          <w:szCs w:val="24"/>
          <w:lang w:val="en-US"/>
        </w:rPr>
        <w:instrText>HYPERLINK</w:instrText>
      </w:r>
      <w:r w:rsidR="00702A81" w:rsidRPr="00702A81">
        <w:rPr>
          <w:rStyle w:val="Hyperlink"/>
          <w:rFonts w:ascii="Arial" w:hAnsi="Arial" w:cs="Arial"/>
          <w:sz w:val="24"/>
          <w:szCs w:val="24"/>
          <w:rPrChange w:id="886" w:author="user" w:date="2020-09-08T18:03:00Z">
            <w:rPr>
              <w:rStyle w:val="Hyperlink"/>
              <w:rFonts w:ascii="Arial" w:hAnsi="Arial" w:cs="Arial"/>
              <w:sz w:val="24"/>
              <w:szCs w:val="24"/>
              <w:lang w:val="en-US"/>
            </w:rPr>
          </w:rPrChange>
        </w:rPr>
        <w:instrText xml:space="preserve"> "</w:instrText>
      </w:r>
      <w:r w:rsidR="00702A81">
        <w:rPr>
          <w:rStyle w:val="Hyperlink"/>
          <w:rFonts w:ascii="Arial" w:hAnsi="Arial" w:cs="Arial"/>
          <w:sz w:val="24"/>
          <w:szCs w:val="24"/>
          <w:lang w:val="en-US"/>
        </w:rPr>
        <w:instrText>https</w:instrText>
      </w:r>
      <w:r w:rsidR="00702A81" w:rsidRPr="00702A81">
        <w:rPr>
          <w:rStyle w:val="Hyperlink"/>
          <w:rFonts w:ascii="Arial" w:hAnsi="Arial" w:cs="Arial"/>
          <w:sz w:val="24"/>
          <w:szCs w:val="24"/>
          <w:rPrChange w:id="887" w:author="user" w:date="2020-09-08T18:03:00Z">
            <w:rPr>
              <w:rStyle w:val="Hyperlink"/>
              <w:rFonts w:ascii="Arial" w:hAnsi="Arial" w:cs="Arial"/>
              <w:sz w:val="24"/>
              <w:szCs w:val="24"/>
              <w:lang w:val="en-US"/>
            </w:rPr>
          </w:rPrChange>
        </w:rPr>
        <w:instrText>://</w:instrText>
      </w:r>
      <w:r w:rsidR="00702A81">
        <w:rPr>
          <w:rStyle w:val="Hyperlink"/>
          <w:rFonts w:ascii="Arial" w:hAnsi="Arial" w:cs="Arial"/>
          <w:sz w:val="24"/>
          <w:szCs w:val="24"/>
          <w:lang w:val="en-US"/>
        </w:rPr>
        <w:instrText>bg</w:instrText>
      </w:r>
      <w:r w:rsidR="00702A81" w:rsidRPr="00702A81">
        <w:rPr>
          <w:rStyle w:val="Hyperlink"/>
          <w:rFonts w:ascii="Arial" w:hAnsi="Arial" w:cs="Arial"/>
          <w:sz w:val="24"/>
          <w:szCs w:val="24"/>
          <w:rPrChange w:id="888" w:author="user" w:date="2020-09-08T18:03:00Z">
            <w:rPr>
              <w:rStyle w:val="Hyperlink"/>
              <w:rFonts w:ascii="Arial" w:hAnsi="Arial" w:cs="Arial"/>
              <w:sz w:val="24"/>
              <w:szCs w:val="24"/>
              <w:lang w:val="en-US"/>
            </w:rPr>
          </w:rPrChange>
        </w:rPr>
        <w:instrText>.</w:instrText>
      </w:r>
      <w:r w:rsidR="00702A81">
        <w:rPr>
          <w:rStyle w:val="Hyperlink"/>
          <w:rFonts w:ascii="Arial" w:hAnsi="Arial" w:cs="Arial"/>
          <w:sz w:val="24"/>
          <w:szCs w:val="24"/>
          <w:lang w:val="en-US"/>
        </w:rPr>
        <w:instrText>wikipedia</w:instrText>
      </w:r>
      <w:r w:rsidR="00702A81" w:rsidRPr="00702A81">
        <w:rPr>
          <w:rStyle w:val="Hyperlink"/>
          <w:rFonts w:ascii="Arial" w:hAnsi="Arial" w:cs="Arial"/>
          <w:sz w:val="24"/>
          <w:szCs w:val="24"/>
          <w:rPrChange w:id="889" w:author="user" w:date="2020-09-08T18:03:00Z">
            <w:rPr>
              <w:rStyle w:val="Hyperlink"/>
              <w:rFonts w:ascii="Arial" w:hAnsi="Arial" w:cs="Arial"/>
              <w:sz w:val="24"/>
              <w:szCs w:val="24"/>
              <w:lang w:val="en-US"/>
            </w:rPr>
          </w:rPrChange>
        </w:rPr>
        <w:instrText>.</w:instrText>
      </w:r>
      <w:r w:rsidR="00702A81">
        <w:rPr>
          <w:rStyle w:val="Hyperlink"/>
          <w:rFonts w:ascii="Arial" w:hAnsi="Arial" w:cs="Arial"/>
          <w:sz w:val="24"/>
          <w:szCs w:val="24"/>
          <w:lang w:val="en-US"/>
        </w:rPr>
        <w:instrText>org</w:instrText>
      </w:r>
      <w:r w:rsidR="00702A81" w:rsidRPr="00702A81">
        <w:rPr>
          <w:rStyle w:val="Hyperlink"/>
          <w:rFonts w:ascii="Arial" w:hAnsi="Arial" w:cs="Arial"/>
          <w:sz w:val="24"/>
          <w:szCs w:val="24"/>
          <w:rPrChange w:id="890" w:author="user" w:date="2020-09-08T18:03:00Z">
            <w:rPr>
              <w:rStyle w:val="Hyperlink"/>
              <w:rFonts w:ascii="Arial" w:hAnsi="Arial" w:cs="Arial"/>
              <w:sz w:val="24"/>
              <w:szCs w:val="24"/>
              <w:lang w:val="en-US"/>
            </w:rPr>
          </w:rPrChange>
        </w:rPr>
        <w:instrText>/</w:instrText>
      </w:r>
      <w:r w:rsidR="00702A81">
        <w:rPr>
          <w:rStyle w:val="Hyperlink"/>
          <w:rFonts w:ascii="Arial" w:hAnsi="Arial" w:cs="Arial"/>
          <w:sz w:val="24"/>
          <w:szCs w:val="24"/>
          <w:lang w:val="en-US"/>
        </w:rPr>
        <w:instrText>wiki</w:instrText>
      </w:r>
      <w:r w:rsidR="00702A81" w:rsidRPr="00702A81">
        <w:rPr>
          <w:rStyle w:val="Hyperlink"/>
          <w:rFonts w:ascii="Arial" w:hAnsi="Arial" w:cs="Arial"/>
          <w:sz w:val="24"/>
          <w:szCs w:val="24"/>
          <w:rPrChange w:id="891" w:author="user" w:date="2020-09-08T18:03:00Z">
            <w:rPr>
              <w:rStyle w:val="Hyperlink"/>
              <w:rFonts w:ascii="Arial" w:hAnsi="Arial" w:cs="Arial"/>
              <w:sz w:val="24"/>
              <w:szCs w:val="24"/>
              <w:lang w:val="en-US"/>
            </w:rPr>
          </w:rPrChange>
        </w:rPr>
        <w:instrText>/</w:instrText>
      </w:r>
      <w:r w:rsidR="00702A81">
        <w:rPr>
          <w:rStyle w:val="Hyperlink"/>
          <w:rFonts w:ascii="Arial" w:hAnsi="Arial" w:cs="Arial"/>
          <w:sz w:val="24"/>
          <w:szCs w:val="24"/>
          <w:lang w:val="en-US"/>
        </w:rPr>
        <w:instrText>Node</w:instrText>
      </w:r>
      <w:r w:rsidR="00702A81" w:rsidRPr="00702A81">
        <w:rPr>
          <w:rStyle w:val="Hyperlink"/>
          <w:rFonts w:ascii="Arial" w:hAnsi="Arial" w:cs="Arial"/>
          <w:sz w:val="24"/>
          <w:szCs w:val="24"/>
          <w:rPrChange w:id="892" w:author="user" w:date="2020-09-08T18:03:00Z">
            <w:rPr>
              <w:rStyle w:val="Hyperlink"/>
              <w:rFonts w:ascii="Arial" w:hAnsi="Arial" w:cs="Arial"/>
              <w:sz w:val="24"/>
              <w:szCs w:val="24"/>
              <w:lang w:val="en-US"/>
            </w:rPr>
          </w:rPrChange>
        </w:rPr>
        <w:instrText>.</w:instrText>
      </w:r>
      <w:r w:rsidR="00702A81">
        <w:rPr>
          <w:rStyle w:val="Hyperlink"/>
          <w:rFonts w:ascii="Arial" w:hAnsi="Arial" w:cs="Arial"/>
          <w:sz w:val="24"/>
          <w:szCs w:val="24"/>
          <w:lang w:val="en-US"/>
        </w:rPr>
        <w:instrText>js</w:instrText>
      </w:r>
      <w:r w:rsidR="00702A81" w:rsidRPr="00702A81">
        <w:rPr>
          <w:rStyle w:val="Hyperlink"/>
          <w:rFonts w:ascii="Arial" w:hAnsi="Arial" w:cs="Arial"/>
          <w:sz w:val="24"/>
          <w:szCs w:val="24"/>
          <w:rPrChange w:id="893" w:author="user" w:date="2020-09-08T18:03:00Z">
            <w:rPr>
              <w:rStyle w:val="Hyperlink"/>
              <w:rFonts w:ascii="Arial" w:hAnsi="Arial" w:cs="Arial"/>
              <w:sz w:val="24"/>
              <w:szCs w:val="24"/>
              <w:lang w:val="en-US"/>
            </w:rPr>
          </w:rPrChange>
        </w:rPr>
        <w:instrText xml:space="preserve">" </w:instrText>
      </w:r>
      <w:r w:rsidR="00702A81">
        <w:rPr>
          <w:rStyle w:val="Hyperlink"/>
          <w:rFonts w:ascii="Arial" w:hAnsi="Arial" w:cs="Arial"/>
          <w:sz w:val="24"/>
          <w:szCs w:val="24"/>
          <w:lang w:val="en-US"/>
        </w:rPr>
        <w:fldChar w:fldCharType="separate"/>
      </w:r>
      <w:r w:rsidRPr="0051607A">
        <w:rPr>
          <w:rStyle w:val="Hyperlink"/>
          <w:rFonts w:ascii="Arial" w:hAnsi="Arial" w:cs="Arial"/>
          <w:sz w:val="24"/>
          <w:szCs w:val="24"/>
          <w:lang w:val="en-US"/>
        </w:rPr>
        <w:t>https://bg.wikipedia.org/wiki/Node.js</w:t>
      </w:r>
      <w:r w:rsidR="00702A81">
        <w:rPr>
          <w:rStyle w:val="Hyperlink"/>
          <w:rFonts w:ascii="Arial" w:hAnsi="Arial" w:cs="Arial"/>
          <w:sz w:val="24"/>
          <w:szCs w:val="24"/>
          <w:lang w:val="en-US"/>
        </w:rPr>
        <w:fldChar w:fldCharType="end"/>
      </w:r>
    </w:p>
    <w:p w14:paraId="0F509F20" w14:textId="22689B73" w:rsidR="00F7069C" w:rsidRPr="009D416A" w:rsidRDefault="009D416A"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Описание на </w:t>
      </w:r>
      <w:r>
        <w:rPr>
          <w:rFonts w:ascii="Arial" w:hAnsi="Arial" w:cs="Arial"/>
          <w:sz w:val="24"/>
          <w:szCs w:val="24"/>
          <w:lang w:val="en-US"/>
        </w:rPr>
        <w:t>Express</w:t>
      </w:r>
      <w:r w:rsidR="00F7069C" w:rsidRPr="009D416A">
        <w:rPr>
          <w:rFonts w:ascii="Arial" w:hAnsi="Arial" w:cs="Arial"/>
          <w:sz w:val="24"/>
          <w:szCs w:val="24"/>
        </w:rPr>
        <w:t xml:space="preserve">. </w:t>
      </w:r>
      <w:r w:rsidR="00F7069C" w:rsidRPr="004D350F">
        <w:rPr>
          <w:rFonts w:ascii="Arial" w:hAnsi="Arial" w:cs="Arial"/>
          <w:sz w:val="24"/>
          <w:szCs w:val="24"/>
          <w:lang w:val="ru-RU"/>
        </w:rPr>
        <w:t>[</w:t>
      </w:r>
      <w:r w:rsidR="00F7069C" w:rsidRPr="009D416A">
        <w:rPr>
          <w:rFonts w:ascii="Arial" w:hAnsi="Arial" w:cs="Arial"/>
          <w:sz w:val="24"/>
          <w:szCs w:val="24"/>
        </w:rPr>
        <w:t>Онлайн</w:t>
      </w:r>
      <w:r w:rsidR="00F7069C" w:rsidRPr="004D350F">
        <w:rPr>
          <w:rFonts w:ascii="Arial" w:hAnsi="Arial" w:cs="Arial"/>
          <w:sz w:val="24"/>
          <w:szCs w:val="24"/>
          <w:lang w:val="ru-RU"/>
        </w:rPr>
        <w:t>] [</w:t>
      </w:r>
      <w:r w:rsidR="00F7069C" w:rsidRPr="009D416A">
        <w:rPr>
          <w:rFonts w:ascii="Arial" w:hAnsi="Arial" w:cs="Arial"/>
          <w:sz w:val="24"/>
          <w:szCs w:val="24"/>
        </w:rPr>
        <w:t>Цитирано: 07 09 2020г.</w:t>
      </w:r>
      <w:r w:rsidR="00F7069C" w:rsidRPr="004D350F">
        <w:rPr>
          <w:rFonts w:ascii="Arial" w:hAnsi="Arial" w:cs="Arial"/>
          <w:sz w:val="24"/>
          <w:szCs w:val="24"/>
          <w:lang w:val="ru-RU"/>
        </w:rPr>
        <w:t xml:space="preserve">] </w:t>
      </w:r>
      <w:hyperlink r:id="rId57" w:history="1">
        <w:r w:rsidRPr="0051607A">
          <w:rPr>
            <w:rStyle w:val="Hyperlink"/>
            <w:rFonts w:ascii="Arial" w:hAnsi="Arial" w:cs="Arial"/>
            <w:sz w:val="24"/>
            <w:szCs w:val="24"/>
            <w:lang w:val="en-US"/>
          </w:rPr>
          <w:t>https://expressjs.com/</w:t>
        </w:r>
      </w:hyperlink>
      <w:r>
        <w:rPr>
          <w:rFonts w:ascii="Arial" w:hAnsi="Arial" w:cs="Arial"/>
          <w:sz w:val="24"/>
          <w:szCs w:val="24"/>
          <w:lang w:val="en-US"/>
        </w:rPr>
        <w:t xml:space="preserve"> </w:t>
      </w:r>
    </w:p>
    <w:p w14:paraId="783A67BD" w14:textId="77777777" w:rsidR="007D635D" w:rsidRPr="007D635D" w:rsidRDefault="00D73431" w:rsidP="007D635D">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MySQL</w:t>
      </w:r>
      <w:r w:rsidR="00F7069C">
        <w:rPr>
          <w:rFonts w:ascii="Arial" w:hAnsi="Arial" w:cs="Arial"/>
          <w:sz w:val="24"/>
          <w:szCs w:val="24"/>
        </w:rPr>
        <w:t xml:space="preserve"> </w:t>
      </w:r>
      <w:r w:rsidR="00F7069C" w:rsidRPr="004D350F">
        <w:rPr>
          <w:rFonts w:ascii="Arial" w:hAnsi="Arial" w:cs="Arial"/>
          <w:sz w:val="24"/>
          <w:szCs w:val="24"/>
        </w:rPr>
        <w:t>[</w:t>
      </w:r>
      <w:r w:rsidR="00F7069C">
        <w:rPr>
          <w:rFonts w:ascii="Arial" w:hAnsi="Arial" w:cs="Arial"/>
          <w:sz w:val="24"/>
          <w:szCs w:val="24"/>
        </w:rPr>
        <w:t>Онлайн</w:t>
      </w:r>
      <w:r w:rsidR="00F7069C" w:rsidRPr="004D350F">
        <w:rPr>
          <w:rFonts w:ascii="Arial" w:hAnsi="Arial" w:cs="Arial"/>
          <w:sz w:val="24"/>
          <w:szCs w:val="24"/>
        </w:rPr>
        <w:t>] [</w:t>
      </w:r>
      <w:r w:rsidR="00F7069C">
        <w:rPr>
          <w:rFonts w:ascii="Arial" w:hAnsi="Arial" w:cs="Arial"/>
          <w:sz w:val="24"/>
          <w:szCs w:val="24"/>
        </w:rPr>
        <w:t>Цитирано: 07 09 2020г.</w:t>
      </w:r>
      <w:r w:rsidR="00F7069C" w:rsidRPr="004D350F">
        <w:rPr>
          <w:rFonts w:ascii="Arial" w:hAnsi="Arial" w:cs="Arial"/>
          <w:sz w:val="24"/>
          <w:szCs w:val="24"/>
        </w:rPr>
        <w:t xml:space="preserve">] </w:t>
      </w:r>
      <w:r w:rsidR="00702A81">
        <w:rPr>
          <w:rStyle w:val="Hyperlink"/>
          <w:rFonts w:ascii="Arial" w:hAnsi="Arial" w:cs="Arial"/>
          <w:sz w:val="24"/>
          <w:szCs w:val="24"/>
          <w:lang w:val="en-US"/>
        </w:rPr>
        <w:fldChar w:fldCharType="begin"/>
      </w:r>
      <w:r w:rsidR="00702A81" w:rsidRPr="00702A81">
        <w:rPr>
          <w:rStyle w:val="Hyperlink"/>
          <w:rFonts w:ascii="Arial" w:hAnsi="Arial" w:cs="Arial"/>
          <w:sz w:val="24"/>
          <w:szCs w:val="24"/>
          <w:rPrChange w:id="894" w:author="user" w:date="2020-09-08T18:03:00Z">
            <w:rPr>
              <w:rStyle w:val="Hyperlink"/>
              <w:rFonts w:ascii="Arial" w:hAnsi="Arial" w:cs="Arial"/>
              <w:sz w:val="24"/>
              <w:szCs w:val="24"/>
              <w:lang w:val="en-US"/>
            </w:rPr>
          </w:rPrChange>
        </w:rPr>
        <w:instrText xml:space="preserve"> </w:instrText>
      </w:r>
      <w:r w:rsidR="00702A81">
        <w:rPr>
          <w:rStyle w:val="Hyperlink"/>
          <w:rFonts w:ascii="Arial" w:hAnsi="Arial" w:cs="Arial"/>
          <w:sz w:val="24"/>
          <w:szCs w:val="24"/>
          <w:lang w:val="en-US"/>
        </w:rPr>
        <w:instrText>HYPERLINK</w:instrText>
      </w:r>
      <w:r w:rsidR="00702A81" w:rsidRPr="00702A81">
        <w:rPr>
          <w:rStyle w:val="Hyperlink"/>
          <w:rFonts w:ascii="Arial" w:hAnsi="Arial" w:cs="Arial"/>
          <w:sz w:val="24"/>
          <w:szCs w:val="24"/>
          <w:rPrChange w:id="895" w:author="user" w:date="2020-09-08T18:03:00Z">
            <w:rPr>
              <w:rStyle w:val="Hyperlink"/>
              <w:rFonts w:ascii="Arial" w:hAnsi="Arial" w:cs="Arial"/>
              <w:sz w:val="24"/>
              <w:szCs w:val="24"/>
              <w:lang w:val="en-US"/>
            </w:rPr>
          </w:rPrChange>
        </w:rPr>
        <w:instrText xml:space="preserve"> "</w:instrText>
      </w:r>
      <w:r w:rsidR="00702A81">
        <w:rPr>
          <w:rStyle w:val="Hyperlink"/>
          <w:rFonts w:ascii="Arial" w:hAnsi="Arial" w:cs="Arial"/>
          <w:sz w:val="24"/>
          <w:szCs w:val="24"/>
          <w:lang w:val="en-US"/>
        </w:rPr>
        <w:instrText>https</w:instrText>
      </w:r>
      <w:r w:rsidR="00702A81" w:rsidRPr="00702A81">
        <w:rPr>
          <w:rStyle w:val="Hyperlink"/>
          <w:rFonts w:ascii="Arial" w:hAnsi="Arial" w:cs="Arial"/>
          <w:sz w:val="24"/>
          <w:szCs w:val="24"/>
          <w:rPrChange w:id="896" w:author="user" w:date="2020-09-08T18:03:00Z">
            <w:rPr>
              <w:rStyle w:val="Hyperlink"/>
              <w:rFonts w:ascii="Arial" w:hAnsi="Arial" w:cs="Arial"/>
              <w:sz w:val="24"/>
              <w:szCs w:val="24"/>
              <w:lang w:val="en-US"/>
            </w:rPr>
          </w:rPrChange>
        </w:rPr>
        <w:instrText>://</w:instrText>
      </w:r>
      <w:r w:rsidR="00702A81">
        <w:rPr>
          <w:rStyle w:val="Hyperlink"/>
          <w:rFonts w:ascii="Arial" w:hAnsi="Arial" w:cs="Arial"/>
          <w:sz w:val="24"/>
          <w:szCs w:val="24"/>
          <w:lang w:val="en-US"/>
        </w:rPr>
        <w:instrText>bg</w:instrText>
      </w:r>
      <w:r w:rsidR="00702A81" w:rsidRPr="00702A81">
        <w:rPr>
          <w:rStyle w:val="Hyperlink"/>
          <w:rFonts w:ascii="Arial" w:hAnsi="Arial" w:cs="Arial"/>
          <w:sz w:val="24"/>
          <w:szCs w:val="24"/>
          <w:rPrChange w:id="897" w:author="user" w:date="2020-09-08T18:03:00Z">
            <w:rPr>
              <w:rStyle w:val="Hyperlink"/>
              <w:rFonts w:ascii="Arial" w:hAnsi="Arial" w:cs="Arial"/>
              <w:sz w:val="24"/>
              <w:szCs w:val="24"/>
              <w:lang w:val="en-US"/>
            </w:rPr>
          </w:rPrChange>
        </w:rPr>
        <w:instrText>.</w:instrText>
      </w:r>
      <w:r w:rsidR="00702A81">
        <w:rPr>
          <w:rStyle w:val="Hyperlink"/>
          <w:rFonts w:ascii="Arial" w:hAnsi="Arial" w:cs="Arial"/>
          <w:sz w:val="24"/>
          <w:szCs w:val="24"/>
          <w:lang w:val="en-US"/>
        </w:rPr>
        <w:instrText>wikipedia</w:instrText>
      </w:r>
      <w:r w:rsidR="00702A81" w:rsidRPr="00702A81">
        <w:rPr>
          <w:rStyle w:val="Hyperlink"/>
          <w:rFonts w:ascii="Arial" w:hAnsi="Arial" w:cs="Arial"/>
          <w:sz w:val="24"/>
          <w:szCs w:val="24"/>
          <w:rPrChange w:id="898" w:author="user" w:date="2020-09-08T18:03:00Z">
            <w:rPr>
              <w:rStyle w:val="Hyperlink"/>
              <w:rFonts w:ascii="Arial" w:hAnsi="Arial" w:cs="Arial"/>
              <w:sz w:val="24"/>
              <w:szCs w:val="24"/>
              <w:lang w:val="en-US"/>
            </w:rPr>
          </w:rPrChange>
        </w:rPr>
        <w:instrText>.</w:instrText>
      </w:r>
      <w:r w:rsidR="00702A81">
        <w:rPr>
          <w:rStyle w:val="Hyperlink"/>
          <w:rFonts w:ascii="Arial" w:hAnsi="Arial" w:cs="Arial"/>
          <w:sz w:val="24"/>
          <w:szCs w:val="24"/>
          <w:lang w:val="en-US"/>
        </w:rPr>
        <w:instrText>org</w:instrText>
      </w:r>
      <w:r w:rsidR="00702A81" w:rsidRPr="00702A81">
        <w:rPr>
          <w:rStyle w:val="Hyperlink"/>
          <w:rFonts w:ascii="Arial" w:hAnsi="Arial" w:cs="Arial"/>
          <w:sz w:val="24"/>
          <w:szCs w:val="24"/>
          <w:rPrChange w:id="899" w:author="user" w:date="2020-09-08T18:03:00Z">
            <w:rPr>
              <w:rStyle w:val="Hyperlink"/>
              <w:rFonts w:ascii="Arial" w:hAnsi="Arial" w:cs="Arial"/>
              <w:sz w:val="24"/>
              <w:szCs w:val="24"/>
              <w:lang w:val="en-US"/>
            </w:rPr>
          </w:rPrChange>
        </w:rPr>
        <w:instrText>/</w:instrText>
      </w:r>
      <w:r w:rsidR="00702A81">
        <w:rPr>
          <w:rStyle w:val="Hyperlink"/>
          <w:rFonts w:ascii="Arial" w:hAnsi="Arial" w:cs="Arial"/>
          <w:sz w:val="24"/>
          <w:szCs w:val="24"/>
          <w:lang w:val="en-US"/>
        </w:rPr>
        <w:instrText>wiki</w:instrText>
      </w:r>
      <w:r w:rsidR="00702A81" w:rsidRPr="00702A81">
        <w:rPr>
          <w:rStyle w:val="Hyperlink"/>
          <w:rFonts w:ascii="Arial" w:hAnsi="Arial" w:cs="Arial"/>
          <w:sz w:val="24"/>
          <w:szCs w:val="24"/>
          <w:rPrChange w:id="900" w:author="user" w:date="2020-09-08T18:03:00Z">
            <w:rPr>
              <w:rStyle w:val="Hyperlink"/>
              <w:rFonts w:ascii="Arial" w:hAnsi="Arial" w:cs="Arial"/>
              <w:sz w:val="24"/>
              <w:szCs w:val="24"/>
              <w:lang w:val="en-US"/>
            </w:rPr>
          </w:rPrChange>
        </w:rPr>
        <w:instrText>/</w:instrText>
      </w:r>
      <w:r w:rsidR="00702A81">
        <w:rPr>
          <w:rStyle w:val="Hyperlink"/>
          <w:rFonts w:ascii="Arial" w:hAnsi="Arial" w:cs="Arial"/>
          <w:sz w:val="24"/>
          <w:szCs w:val="24"/>
          <w:lang w:val="en-US"/>
        </w:rPr>
        <w:instrText>MySQL</w:instrText>
      </w:r>
      <w:r w:rsidR="00702A81" w:rsidRPr="00702A81">
        <w:rPr>
          <w:rStyle w:val="Hyperlink"/>
          <w:rFonts w:ascii="Arial" w:hAnsi="Arial" w:cs="Arial"/>
          <w:sz w:val="24"/>
          <w:szCs w:val="24"/>
          <w:rPrChange w:id="901" w:author="user" w:date="2020-09-08T18:03:00Z">
            <w:rPr>
              <w:rStyle w:val="Hyperlink"/>
              <w:rFonts w:ascii="Arial" w:hAnsi="Arial" w:cs="Arial"/>
              <w:sz w:val="24"/>
              <w:szCs w:val="24"/>
              <w:lang w:val="en-US"/>
            </w:rPr>
          </w:rPrChange>
        </w:rPr>
        <w:instrText xml:space="preserve">" </w:instrText>
      </w:r>
      <w:r w:rsidR="00702A81">
        <w:rPr>
          <w:rStyle w:val="Hyperlink"/>
          <w:rFonts w:ascii="Arial" w:hAnsi="Arial" w:cs="Arial"/>
          <w:sz w:val="24"/>
          <w:szCs w:val="24"/>
          <w:lang w:val="en-US"/>
        </w:rPr>
        <w:fldChar w:fldCharType="separate"/>
      </w:r>
      <w:r w:rsidRPr="0051607A">
        <w:rPr>
          <w:rStyle w:val="Hyperlink"/>
          <w:rFonts w:ascii="Arial" w:hAnsi="Arial" w:cs="Arial"/>
          <w:sz w:val="24"/>
          <w:szCs w:val="24"/>
          <w:lang w:val="en-US"/>
        </w:rPr>
        <w:t>https://bg.wikipedia.org/wiki/MySQL</w:t>
      </w:r>
      <w:r w:rsidR="00702A81">
        <w:rPr>
          <w:rStyle w:val="Hyperlink"/>
          <w:rFonts w:ascii="Arial" w:hAnsi="Arial" w:cs="Arial"/>
          <w:sz w:val="24"/>
          <w:szCs w:val="24"/>
          <w:lang w:val="en-US"/>
        </w:rPr>
        <w:fldChar w:fldCharType="end"/>
      </w:r>
    </w:p>
    <w:p w14:paraId="6B1D1B3C" w14:textId="67D0092E" w:rsidR="007D635D" w:rsidRPr="007D635D" w:rsidRDefault="007D635D" w:rsidP="007D635D">
      <w:pPr>
        <w:pStyle w:val="ListParagraph"/>
        <w:numPr>
          <w:ilvl w:val="0"/>
          <w:numId w:val="10"/>
        </w:numPr>
        <w:spacing w:after="0" w:line="240" w:lineRule="auto"/>
        <w:rPr>
          <w:rFonts w:ascii="Arial" w:hAnsi="Arial" w:cs="Arial"/>
          <w:sz w:val="24"/>
          <w:szCs w:val="24"/>
        </w:rPr>
      </w:pPr>
      <w:r>
        <w:rPr>
          <w:rFonts w:ascii="Arial" w:hAnsi="Arial" w:cs="Arial"/>
          <w:sz w:val="24"/>
          <w:szCs w:val="24"/>
        </w:rPr>
        <w:t>За какво служи изкуството?</w:t>
      </w:r>
      <w:r w:rsidR="00F7069C" w:rsidRPr="007D635D">
        <w:rPr>
          <w:rFonts w:ascii="Arial" w:hAnsi="Arial" w:cs="Arial"/>
          <w:sz w:val="24"/>
          <w:szCs w:val="24"/>
        </w:rPr>
        <w:t xml:space="preserve"> </w:t>
      </w:r>
      <w:r w:rsidR="00F7069C" w:rsidRPr="004D350F">
        <w:rPr>
          <w:rFonts w:ascii="Arial" w:hAnsi="Arial" w:cs="Arial"/>
          <w:sz w:val="24"/>
          <w:szCs w:val="24"/>
          <w:lang w:val="ru-RU"/>
        </w:rPr>
        <w:t>[</w:t>
      </w:r>
      <w:r w:rsidR="00F7069C" w:rsidRPr="007D635D">
        <w:rPr>
          <w:rFonts w:ascii="Arial" w:hAnsi="Arial" w:cs="Arial"/>
          <w:sz w:val="24"/>
          <w:szCs w:val="24"/>
        </w:rPr>
        <w:t>Онлайн</w:t>
      </w:r>
      <w:r w:rsidR="00F7069C" w:rsidRPr="004D350F">
        <w:rPr>
          <w:rFonts w:ascii="Arial" w:hAnsi="Arial" w:cs="Arial"/>
          <w:sz w:val="24"/>
          <w:szCs w:val="24"/>
          <w:lang w:val="ru-RU"/>
        </w:rPr>
        <w:t>] [</w:t>
      </w:r>
      <w:r w:rsidR="00F7069C" w:rsidRPr="007D635D">
        <w:rPr>
          <w:rFonts w:ascii="Arial" w:hAnsi="Arial" w:cs="Arial"/>
          <w:sz w:val="24"/>
          <w:szCs w:val="24"/>
        </w:rPr>
        <w:t>Цитирано: 07 09 2020г.</w:t>
      </w:r>
      <w:r w:rsidR="00F7069C" w:rsidRPr="004D350F">
        <w:rPr>
          <w:rFonts w:ascii="Arial" w:hAnsi="Arial" w:cs="Arial"/>
          <w:sz w:val="24"/>
          <w:szCs w:val="24"/>
          <w:lang w:val="ru-RU"/>
        </w:rPr>
        <w:t xml:space="preserve">] </w:t>
      </w:r>
      <w:hyperlink r:id="rId58" w:history="1">
        <w:r w:rsidRPr="007D635D">
          <w:rPr>
            <w:rStyle w:val="Hyperlink"/>
            <w:rFonts w:ascii="Arial" w:hAnsi="Arial" w:cs="Arial"/>
            <w:sz w:val="24"/>
            <w:szCs w:val="24"/>
          </w:rPr>
          <w:t>https://www.az-jenata.bg/a/8-svobodno-vreme/18320-vazdeistvieto-na-muzikata-varhu-dushata-i-saznanieto-ni/</w:t>
        </w:r>
      </w:hyperlink>
    </w:p>
    <w:p w14:paraId="65EFE8C8" w14:textId="77A0DD0A" w:rsidR="00020D1F" w:rsidRPr="00020D1F" w:rsidRDefault="00F7069C" w:rsidP="00F7069C">
      <w:pPr>
        <w:pStyle w:val="ListParagraph"/>
        <w:numPr>
          <w:ilvl w:val="0"/>
          <w:numId w:val="10"/>
        </w:numPr>
        <w:spacing w:after="0" w:line="240" w:lineRule="auto"/>
        <w:rPr>
          <w:rFonts w:ascii="Arial" w:hAnsi="Arial" w:cs="Arial"/>
          <w:sz w:val="24"/>
          <w:szCs w:val="24"/>
        </w:rPr>
      </w:pPr>
      <w:r w:rsidRPr="00020D1F">
        <w:rPr>
          <w:rFonts w:ascii="Arial" w:hAnsi="Arial" w:cs="Arial"/>
          <w:sz w:val="24"/>
          <w:szCs w:val="24"/>
        </w:rPr>
        <w:t xml:space="preserve">Описание на източника. </w:t>
      </w:r>
      <w:r w:rsidRPr="004D350F">
        <w:rPr>
          <w:rFonts w:ascii="Arial" w:hAnsi="Arial" w:cs="Arial"/>
          <w:sz w:val="24"/>
          <w:szCs w:val="24"/>
          <w:lang w:val="ru-RU"/>
        </w:rPr>
        <w:t>[</w:t>
      </w:r>
      <w:r w:rsidRPr="00020D1F">
        <w:rPr>
          <w:rFonts w:ascii="Arial" w:hAnsi="Arial" w:cs="Arial"/>
          <w:sz w:val="24"/>
          <w:szCs w:val="24"/>
        </w:rPr>
        <w:t>Онлайн</w:t>
      </w:r>
      <w:r w:rsidRPr="004D350F">
        <w:rPr>
          <w:rFonts w:ascii="Arial" w:hAnsi="Arial" w:cs="Arial"/>
          <w:sz w:val="24"/>
          <w:szCs w:val="24"/>
          <w:lang w:val="ru-RU"/>
        </w:rPr>
        <w:t>] [</w:t>
      </w:r>
      <w:r w:rsidRPr="00020D1F">
        <w:rPr>
          <w:rFonts w:ascii="Arial" w:hAnsi="Arial" w:cs="Arial"/>
          <w:sz w:val="24"/>
          <w:szCs w:val="24"/>
        </w:rPr>
        <w:t>Цитирано: 07 09 2020г.</w:t>
      </w:r>
      <w:r w:rsidRPr="004D350F">
        <w:rPr>
          <w:rFonts w:ascii="Arial" w:hAnsi="Arial" w:cs="Arial"/>
          <w:sz w:val="24"/>
          <w:szCs w:val="24"/>
          <w:lang w:val="ru-RU"/>
        </w:rPr>
        <w:t xml:space="preserve">] </w:t>
      </w:r>
      <w:hyperlink r:id="rId59" w:history="1">
        <w:r w:rsidR="00020D1F" w:rsidRPr="0051607A">
          <w:rPr>
            <w:rStyle w:val="Hyperlink"/>
            <w:rFonts w:ascii="Arial" w:hAnsi="Arial" w:cs="Arial"/>
            <w:sz w:val="24"/>
            <w:szCs w:val="24"/>
            <w:lang w:val="en-US"/>
          </w:rPr>
          <w:t>https://nafme.org/wp-content/files/2015/12/6-WhyDoHumansValueMusic-by-Bennett-Reimer.pdf</w:t>
        </w:r>
      </w:hyperlink>
    </w:p>
    <w:p w14:paraId="279E8DBD" w14:textId="7EDC5683" w:rsidR="00020D1F" w:rsidRPr="00020D1F" w:rsidRDefault="00020D1F" w:rsidP="00F7069C">
      <w:pPr>
        <w:pStyle w:val="ListParagraph"/>
        <w:numPr>
          <w:ilvl w:val="0"/>
          <w:numId w:val="10"/>
        </w:numPr>
        <w:spacing w:after="0" w:line="240" w:lineRule="auto"/>
        <w:rPr>
          <w:rFonts w:ascii="Arial" w:hAnsi="Arial" w:cs="Arial"/>
          <w:sz w:val="24"/>
          <w:szCs w:val="24"/>
        </w:rPr>
      </w:pPr>
      <w:r w:rsidRPr="00020D1F">
        <w:rPr>
          <w:rFonts w:ascii="Arial" w:hAnsi="Arial" w:cs="Arial"/>
          <w:sz w:val="24"/>
          <w:szCs w:val="24"/>
        </w:rPr>
        <w:t>Стихотворение на Чайковски</w:t>
      </w:r>
      <w:r w:rsidR="00F7069C" w:rsidRPr="00020D1F">
        <w:rPr>
          <w:rFonts w:ascii="Arial" w:hAnsi="Arial" w:cs="Arial"/>
          <w:sz w:val="24"/>
          <w:szCs w:val="24"/>
        </w:rPr>
        <w:t xml:space="preserve">. </w:t>
      </w:r>
      <w:r w:rsidR="00F7069C" w:rsidRPr="004D350F">
        <w:rPr>
          <w:rFonts w:ascii="Arial" w:hAnsi="Arial" w:cs="Arial"/>
          <w:sz w:val="24"/>
          <w:szCs w:val="24"/>
          <w:lang w:val="ru-RU"/>
        </w:rPr>
        <w:t>[</w:t>
      </w:r>
      <w:r w:rsidR="00F7069C" w:rsidRPr="00020D1F">
        <w:rPr>
          <w:rFonts w:ascii="Arial" w:hAnsi="Arial" w:cs="Arial"/>
          <w:sz w:val="24"/>
          <w:szCs w:val="24"/>
        </w:rPr>
        <w:t>Онлайн</w:t>
      </w:r>
      <w:r w:rsidR="00F7069C" w:rsidRPr="004D350F">
        <w:rPr>
          <w:rFonts w:ascii="Arial" w:hAnsi="Arial" w:cs="Arial"/>
          <w:sz w:val="24"/>
          <w:szCs w:val="24"/>
          <w:lang w:val="ru-RU"/>
        </w:rPr>
        <w:t>] [</w:t>
      </w:r>
      <w:r w:rsidR="00F7069C" w:rsidRPr="00020D1F">
        <w:rPr>
          <w:rFonts w:ascii="Arial" w:hAnsi="Arial" w:cs="Arial"/>
          <w:sz w:val="24"/>
          <w:szCs w:val="24"/>
        </w:rPr>
        <w:t>Цитирано: 07 09 2020г.</w:t>
      </w:r>
      <w:r w:rsidR="00F7069C" w:rsidRPr="004D350F">
        <w:rPr>
          <w:rFonts w:ascii="Arial" w:hAnsi="Arial" w:cs="Arial"/>
          <w:sz w:val="24"/>
          <w:szCs w:val="24"/>
          <w:lang w:val="ru-RU"/>
        </w:rPr>
        <w:t xml:space="preserve">] </w:t>
      </w:r>
      <w:hyperlink r:id="rId60" w:history="1">
        <w:r w:rsidRPr="00020D1F">
          <w:rPr>
            <w:rStyle w:val="Hyperlink"/>
            <w:rFonts w:ascii="Arial" w:hAnsi="Arial" w:cs="Arial"/>
            <w:sz w:val="24"/>
            <w:szCs w:val="24"/>
            <w:lang w:val="en-US"/>
          </w:rPr>
          <w:t>https://skif.bg/index.php/edno-kam-edno/5092-pyootr-chaikovski-krasotata-v-muzikata-e-v-prostotata-i-estestvenostta</w:t>
        </w:r>
      </w:hyperlink>
    </w:p>
    <w:p w14:paraId="66399BA8" w14:textId="618F72DD" w:rsidR="00F7069C" w:rsidRPr="007356B7" w:rsidRDefault="007356B7"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Защо хората се отказват от свиренето</w:t>
      </w:r>
      <w:r w:rsidR="00F7069C" w:rsidRPr="00020D1F">
        <w:rPr>
          <w:rFonts w:ascii="Arial" w:hAnsi="Arial" w:cs="Arial"/>
          <w:sz w:val="24"/>
          <w:szCs w:val="24"/>
        </w:rPr>
        <w:t xml:space="preserve">. </w:t>
      </w:r>
      <w:r w:rsidR="00F7069C" w:rsidRPr="004D350F">
        <w:rPr>
          <w:rFonts w:ascii="Arial" w:hAnsi="Arial" w:cs="Arial"/>
          <w:sz w:val="24"/>
          <w:szCs w:val="24"/>
          <w:lang w:val="ru-RU"/>
        </w:rPr>
        <w:t>[</w:t>
      </w:r>
      <w:r w:rsidR="00F7069C" w:rsidRPr="00020D1F">
        <w:rPr>
          <w:rFonts w:ascii="Arial" w:hAnsi="Arial" w:cs="Arial"/>
          <w:sz w:val="24"/>
          <w:szCs w:val="24"/>
        </w:rPr>
        <w:t>Онлайн</w:t>
      </w:r>
      <w:r w:rsidR="00F7069C" w:rsidRPr="004D350F">
        <w:rPr>
          <w:rFonts w:ascii="Arial" w:hAnsi="Arial" w:cs="Arial"/>
          <w:sz w:val="24"/>
          <w:szCs w:val="24"/>
          <w:lang w:val="ru-RU"/>
        </w:rPr>
        <w:t>] [</w:t>
      </w:r>
      <w:r w:rsidR="00F7069C" w:rsidRPr="00020D1F">
        <w:rPr>
          <w:rFonts w:ascii="Arial" w:hAnsi="Arial" w:cs="Arial"/>
          <w:sz w:val="24"/>
          <w:szCs w:val="24"/>
        </w:rPr>
        <w:t>Цитирано: 07 09 2020г.</w:t>
      </w:r>
      <w:r w:rsidR="00F7069C" w:rsidRPr="004D350F">
        <w:rPr>
          <w:rFonts w:ascii="Arial" w:hAnsi="Arial" w:cs="Arial"/>
          <w:sz w:val="24"/>
          <w:szCs w:val="24"/>
          <w:lang w:val="ru-RU"/>
        </w:rPr>
        <w:t xml:space="preserve">] </w:t>
      </w:r>
      <w:r w:rsidR="004D350F">
        <w:rPr>
          <w:rStyle w:val="Hyperlink"/>
          <w:rFonts w:ascii="Arial" w:hAnsi="Arial" w:cs="Arial"/>
          <w:sz w:val="24"/>
          <w:szCs w:val="24"/>
          <w:lang w:val="en-US"/>
        </w:rPr>
        <w:fldChar w:fldCharType="begin"/>
      </w:r>
      <w:r w:rsidR="004D350F" w:rsidRPr="004D350F">
        <w:rPr>
          <w:rStyle w:val="Hyperlink"/>
          <w:rFonts w:ascii="Arial" w:hAnsi="Arial" w:cs="Arial"/>
          <w:sz w:val="24"/>
          <w:szCs w:val="24"/>
          <w:lang w:val="ru-RU"/>
        </w:rPr>
        <w:instrText xml:space="preserve"> </w:instrText>
      </w:r>
      <w:r w:rsidR="004D350F">
        <w:rPr>
          <w:rStyle w:val="Hyperlink"/>
          <w:rFonts w:ascii="Arial" w:hAnsi="Arial" w:cs="Arial"/>
          <w:sz w:val="24"/>
          <w:szCs w:val="24"/>
          <w:lang w:val="en-US"/>
        </w:rPr>
        <w:instrText>HYPERLINK</w:instrText>
      </w:r>
      <w:r w:rsidR="004D350F" w:rsidRPr="004D350F">
        <w:rPr>
          <w:rStyle w:val="Hyperlink"/>
          <w:rFonts w:ascii="Arial" w:hAnsi="Arial" w:cs="Arial"/>
          <w:sz w:val="24"/>
          <w:szCs w:val="24"/>
          <w:lang w:val="ru-RU"/>
        </w:rPr>
        <w:instrText xml:space="preserve"> "</w:instrText>
      </w:r>
      <w:r w:rsidR="004D350F">
        <w:rPr>
          <w:rStyle w:val="Hyperlink"/>
          <w:rFonts w:ascii="Arial" w:hAnsi="Arial" w:cs="Arial"/>
          <w:sz w:val="24"/>
          <w:szCs w:val="24"/>
          <w:lang w:val="en-US"/>
        </w:rPr>
        <w:instrText>https</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www</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lifehack</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org</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articles</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productivity</w:instrText>
      </w:r>
      <w:r w:rsidR="004D350F" w:rsidRPr="004D350F">
        <w:rPr>
          <w:rStyle w:val="Hyperlink"/>
          <w:rFonts w:ascii="Arial" w:hAnsi="Arial" w:cs="Arial"/>
          <w:sz w:val="24"/>
          <w:szCs w:val="24"/>
          <w:lang w:val="ru-RU"/>
        </w:rPr>
        <w:instrText>/10-</w:instrText>
      </w:r>
      <w:r w:rsidR="004D350F">
        <w:rPr>
          <w:rStyle w:val="Hyperlink"/>
          <w:rFonts w:ascii="Arial" w:hAnsi="Arial" w:cs="Arial"/>
          <w:sz w:val="24"/>
          <w:szCs w:val="24"/>
          <w:lang w:val="en-US"/>
        </w:rPr>
        <w:instrText>reasons</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why</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people</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give</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learning</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musical</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instruments</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too</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easily</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html</w:instrText>
      </w:r>
      <w:r w:rsidR="004D350F" w:rsidRPr="004D350F">
        <w:rPr>
          <w:rStyle w:val="Hyperlink"/>
          <w:rFonts w:ascii="Arial" w:hAnsi="Arial" w:cs="Arial"/>
          <w:sz w:val="24"/>
          <w:szCs w:val="24"/>
          <w:lang w:val="ru-RU"/>
        </w:rPr>
        <w:instrText xml:space="preserve">" </w:instrText>
      </w:r>
      <w:r w:rsidR="004D350F">
        <w:rPr>
          <w:rStyle w:val="Hyperlink"/>
          <w:rFonts w:ascii="Arial" w:hAnsi="Arial" w:cs="Arial"/>
          <w:sz w:val="24"/>
          <w:szCs w:val="24"/>
          <w:lang w:val="en-US"/>
        </w:rPr>
        <w:fldChar w:fldCharType="separate"/>
      </w:r>
      <w:r w:rsidRPr="0051607A">
        <w:rPr>
          <w:rStyle w:val="Hyperlink"/>
          <w:rFonts w:ascii="Arial" w:hAnsi="Arial" w:cs="Arial"/>
          <w:sz w:val="24"/>
          <w:szCs w:val="24"/>
          <w:lang w:val="en-US"/>
        </w:rPr>
        <w:t>https</w:t>
      </w:r>
      <w:r w:rsidRPr="00702A81">
        <w:rPr>
          <w:rStyle w:val="Hyperlink"/>
          <w:rFonts w:ascii="Arial" w:hAnsi="Arial" w:cs="Arial"/>
          <w:sz w:val="24"/>
          <w:szCs w:val="24"/>
          <w:lang w:val="en-US"/>
          <w:rPrChange w:id="902" w:author="user" w:date="2020-09-08T18:02:00Z">
            <w:rPr>
              <w:rStyle w:val="Hyperlink"/>
              <w:rFonts w:ascii="Arial" w:hAnsi="Arial" w:cs="Arial"/>
              <w:sz w:val="24"/>
              <w:szCs w:val="24"/>
              <w:lang w:val="ru-RU"/>
            </w:rPr>
          </w:rPrChange>
        </w:rPr>
        <w:t>://</w:t>
      </w:r>
      <w:r w:rsidRPr="0051607A">
        <w:rPr>
          <w:rStyle w:val="Hyperlink"/>
          <w:rFonts w:ascii="Arial" w:hAnsi="Arial" w:cs="Arial"/>
          <w:sz w:val="24"/>
          <w:szCs w:val="24"/>
          <w:lang w:val="en-US"/>
        </w:rPr>
        <w:t>www</w:t>
      </w:r>
      <w:r w:rsidRPr="00702A81">
        <w:rPr>
          <w:rStyle w:val="Hyperlink"/>
          <w:rFonts w:ascii="Arial" w:hAnsi="Arial" w:cs="Arial"/>
          <w:sz w:val="24"/>
          <w:szCs w:val="24"/>
          <w:lang w:val="en-US"/>
          <w:rPrChange w:id="903" w:author="user" w:date="2020-09-08T18:02:00Z">
            <w:rPr>
              <w:rStyle w:val="Hyperlink"/>
              <w:rFonts w:ascii="Arial" w:hAnsi="Arial" w:cs="Arial"/>
              <w:sz w:val="24"/>
              <w:szCs w:val="24"/>
              <w:lang w:val="ru-RU"/>
            </w:rPr>
          </w:rPrChange>
        </w:rPr>
        <w:t>.</w:t>
      </w:r>
      <w:r w:rsidRPr="0051607A">
        <w:rPr>
          <w:rStyle w:val="Hyperlink"/>
          <w:rFonts w:ascii="Arial" w:hAnsi="Arial" w:cs="Arial"/>
          <w:sz w:val="24"/>
          <w:szCs w:val="24"/>
          <w:lang w:val="en-US"/>
        </w:rPr>
        <w:t>lifehack</w:t>
      </w:r>
      <w:r w:rsidRPr="00702A81">
        <w:rPr>
          <w:rStyle w:val="Hyperlink"/>
          <w:rFonts w:ascii="Arial" w:hAnsi="Arial" w:cs="Arial"/>
          <w:sz w:val="24"/>
          <w:szCs w:val="24"/>
          <w:lang w:val="en-US"/>
          <w:rPrChange w:id="904" w:author="user" w:date="2020-09-08T18:02:00Z">
            <w:rPr>
              <w:rStyle w:val="Hyperlink"/>
              <w:rFonts w:ascii="Arial" w:hAnsi="Arial" w:cs="Arial"/>
              <w:sz w:val="24"/>
              <w:szCs w:val="24"/>
              <w:lang w:val="ru-RU"/>
            </w:rPr>
          </w:rPrChange>
        </w:rPr>
        <w:t>.</w:t>
      </w:r>
      <w:r w:rsidRPr="0051607A">
        <w:rPr>
          <w:rStyle w:val="Hyperlink"/>
          <w:rFonts w:ascii="Arial" w:hAnsi="Arial" w:cs="Arial"/>
          <w:sz w:val="24"/>
          <w:szCs w:val="24"/>
          <w:lang w:val="en-US"/>
        </w:rPr>
        <w:t>org</w:t>
      </w:r>
      <w:r w:rsidRPr="00702A81">
        <w:rPr>
          <w:rStyle w:val="Hyperlink"/>
          <w:rFonts w:ascii="Arial" w:hAnsi="Arial" w:cs="Arial"/>
          <w:sz w:val="24"/>
          <w:szCs w:val="24"/>
          <w:lang w:val="en-US"/>
          <w:rPrChange w:id="905" w:author="user" w:date="2020-09-08T18:02:00Z">
            <w:rPr>
              <w:rStyle w:val="Hyperlink"/>
              <w:rFonts w:ascii="Arial" w:hAnsi="Arial" w:cs="Arial"/>
              <w:sz w:val="24"/>
              <w:szCs w:val="24"/>
              <w:lang w:val="ru-RU"/>
            </w:rPr>
          </w:rPrChange>
        </w:rPr>
        <w:t>/</w:t>
      </w:r>
      <w:r w:rsidRPr="0051607A">
        <w:rPr>
          <w:rStyle w:val="Hyperlink"/>
          <w:rFonts w:ascii="Arial" w:hAnsi="Arial" w:cs="Arial"/>
          <w:sz w:val="24"/>
          <w:szCs w:val="24"/>
          <w:lang w:val="en-US"/>
        </w:rPr>
        <w:t>articles</w:t>
      </w:r>
      <w:r w:rsidRPr="00702A81">
        <w:rPr>
          <w:rStyle w:val="Hyperlink"/>
          <w:rFonts w:ascii="Arial" w:hAnsi="Arial" w:cs="Arial"/>
          <w:sz w:val="24"/>
          <w:szCs w:val="24"/>
          <w:lang w:val="en-US"/>
          <w:rPrChange w:id="906" w:author="user" w:date="2020-09-08T18:02:00Z">
            <w:rPr>
              <w:rStyle w:val="Hyperlink"/>
              <w:rFonts w:ascii="Arial" w:hAnsi="Arial" w:cs="Arial"/>
              <w:sz w:val="24"/>
              <w:szCs w:val="24"/>
              <w:lang w:val="ru-RU"/>
            </w:rPr>
          </w:rPrChange>
        </w:rPr>
        <w:t>/</w:t>
      </w:r>
      <w:r w:rsidRPr="0051607A">
        <w:rPr>
          <w:rStyle w:val="Hyperlink"/>
          <w:rFonts w:ascii="Arial" w:hAnsi="Arial" w:cs="Arial"/>
          <w:sz w:val="24"/>
          <w:szCs w:val="24"/>
          <w:lang w:val="en-US"/>
        </w:rPr>
        <w:t>productivity</w:t>
      </w:r>
      <w:r w:rsidRPr="00702A81">
        <w:rPr>
          <w:rStyle w:val="Hyperlink"/>
          <w:rFonts w:ascii="Arial" w:hAnsi="Arial" w:cs="Arial"/>
          <w:sz w:val="24"/>
          <w:szCs w:val="24"/>
          <w:lang w:val="en-US"/>
          <w:rPrChange w:id="907" w:author="user" w:date="2020-09-08T18:02:00Z">
            <w:rPr>
              <w:rStyle w:val="Hyperlink"/>
              <w:rFonts w:ascii="Arial" w:hAnsi="Arial" w:cs="Arial"/>
              <w:sz w:val="24"/>
              <w:szCs w:val="24"/>
              <w:lang w:val="ru-RU"/>
            </w:rPr>
          </w:rPrChange>
        </w:rPr>
        <w:t>/10-</w:t>
      </w:r>
      <w:r w:rsidRPr="0051607A">
        <w:rPr>
          <w:rStyle w:val="Hyperlink"/>
          <w:rFonts w:ascii="Arial" w:hAnsi="Arial" w:cs="Arial"/>
          <w:sz w:val="24"/>
          <w:szCs w:val="24"/>
          <w:lang w:val="en-US"/>
        </w:rPr>
        <w:t>reasons</w:t>
      </w:r>
      <w:r w:rsidRPr="00702A81">
        <w:rPr>
          <w:rStyle w:val="Hyperlink"/>
          <w:rFonts w:ascii="Arial" w:hAnsi="Arial" w:cs="Arial"/>
          <w:sz w:val="24"/>
          <w:szCs w:val="24"/>
          <w:lang w:val="en-US"/>
          <w:rPrChange w:id="908" w:author="user" w:date="2020-09-08T18:02:00Z">
            <w:rPr>
              <w:rStyle w:val="Hyperlink"/>
              <w:rFonts w:ascii="Arial" w:hAnsi="Arial" w:cs="Arial"/>
              <w:sz w:val="24"/>
              <w:szCs w:val="24"/>
              <w:lang w:val="ru-RU"/>
            </w:rPr>
          </w:rPrChange>
        </w:rPr>
        <w:t>-</w:t>
      </w:r>
      <w:r w:rsidRPr="0051607A">
        <w:rPr>
          <w:rStyle w:val="Hyperlink"/>
          <w:rFonts w:ascii="Arial" w:hAnsi="Arial" w:cs="Arial"/>
          <w:sz w:val="24"/>
          <w:szCs w:val="24"/>
          <w:lang w:val="en-US"/>
        </w:rPr>
        <w:t>why</w:t>
      </w:r>
      <w:r w:rsidRPr="00702A81">
        <w:rPr>
          <w:rStyle w:val="Hyperlink"/>
          <w:rFonts w:ascii="Arial" w:hAnsi="Arial" w:cs="Arial"/>
          <w:sz w:val="24"/>
          <w:szCs w:val="24"/>
          <w:lang w:val="en-US"/>
          <w:rPrChange w:id="909" w:author="user" w:date="2020-09-08T18:02:00Z">
            <w:rPr>
              <w:rStyle w:val="Hyperlink"/>
              <w:rFonts w:ascii="Arial" w:hAnsi="Arial" w:cs="Arial"/>
              <w:sz w:val="24"/>
              <w:szCs w:val="24"/>
              <w:lang w:val="ru-RU"/>
            </w:rPr>
          </w:rPrChange>
        </w:rPr>
        <w:t>-</w:t>
      </w:r>
      <w:r w:rsidRPr="0051607A">
        <w:rPr>
          <w:rStyle w:val="Hyperlink"/>
          <w:rFonts w:ascii="Arial" w:hAnsi="Arial" w:cs="Arial"/>
          <w:sz w:val="24"/>
          <w:szCs w:val="24"/>
          <w:lang w:val="en-US"/>
        </w:rPr>
        <w:t>people</w:t>
      </w:r>
      <w:r w:rsidRPr="00702A81">
        <w:rPr>
          <w:rStyle w:val="Hyperlink"/>
          <w:rFonts w:ascii="Arial" w:hAnsi="Arial" w:cs="Arial"/>
          <w:sz w:val="24"/>
          <w:szCs w:val="24"/>
          <w:lang w:val="en-US"/>
          <w:rPrChange w:id="910" w:author="user" w:date="2020-09-08T18:02:00Z">
            <w:rPr>
              <w:rStyle w:val="Hyperlink"/>
              <w:rFonts w:ascii="Arial" w:hAnsi="Arial" w:cs="Arial"/>
              <w:sz w:val="24"/>
              <w:szCs w:val="24"/>
              <w:lang w:val="ru-RU"/>
            </w:rPr>
          </w:rPrChange>
        </w:rPr>
        <w:t>-</w:t>
      </w:r>
      <w:r w:rsidRPr="0051607A">
        <w:rPr>
          <w:rStyle w:val="Hyperlink"/>
          <w:rFonts w:ascii="Arial" w:hAnsi="Arial" w:cs="Arial"/>
          <w:sz w:val="24"/>
          <w:szCs w:val="24"/>
          <w:lang w:val="en-US"/>
        </w:rPr>
        <w:t>give</w:t>
      </w:r>
      <w:r w:rsidRPr="00702A81">
        <w:rPr>
          <w:rStyle w:val="Hyperlink"/>
          <w:rFonts w:ascii="Arial" w:hAnsi="Arial" w:cs="Arial"/>
          <w:sz w:val="24"/>
          <w:szCs w:val="24"/>
          <w:lang w:val="en-US"/>
          <w:rPrChange w:id="911" w:author="user" w:date="2020-09-08T18:02:00Z">
            <w:rPr>
              <w:rStyle w:val="Hyperlink"/>
              <w:rFonts w:ascii="Arial" w:hAnsi="Arial" w:cs="Arial"/>
              <w:sz w:val="24"/>
              <w:szCs w:val="24"/>
              <w:lang w:val="ru-RU"/>
            </w:rPr>
          </w:rPrChange>
        </w:rPr>
        <w:t>-</w:t>
      </w:r>
      <w:r w:rsidRPr="0051607A">
        <w:rPr>
          <w:rStyle w:val="Hyperlink"/>
          <w:rFonts w:ascii="Arial" w:hAnsi="Arial" w:cs="Arial"/>
          <w:sz w:val="24"/>
          <w:szCs w:val="24"/>
          <w:lang w:val="en-US"/>
        </w:rPr>
        <w:t>learning</w:t>
      </w:r>
      <w:r w:rsidRPr="00702A81">
        <w:rPr>
          <w:rStyle w:val="Hyperlink"/>
          <w:rFonts w:ascii="Arial" w:hAnsi="Arial" w:cs="Arial"/>
          <w:sz w:val="24"/>
          <w:szCs w:val="24"/>
          <w:lang w:val="en-US"/>
          <w:rPrChange w:id="912" w:author="user" w:date="2020-09-08T18:02:00Z">
            <w:rPr>
              <w:rStyle w:val="Hyperlink"/>
              <w:rFonts w:ascii="Arial" w:hAnsi="Arial" w:cs="Arial"/>
              <w:sz w:val="24"/>
              <w:szCs w:val="24"/>
              <w:lang w:val="ru-RU"/>
            </w:rPr>
          </w:rPrChange>
        </w:rPr>
        <w:t>-</w:t>
      </w:r>
      <w:r w:rsidRPr="0051607A">
        <w:rPr>
          <w:rStyle w:val="Hyperlink"/>
          <w:rFonts w:ascii="Arial" w:hAnsi="Arial" w:cs="Arial"/>
          <w:sz w:val="24"/>
          <w:szCs w:val="24"/>
          <w:lang w:val="en-US"/>
        </w:rPr>
        <w:t>musical</w:t>
      </w:r>
      <w:r w:rsidRPr="00702A81">
        <w:rPr>
          <w:rStyle w:val="Hyperlink"/>
          <w:rFonts w:ascii="Arial" w:hAnsi="Arial" w:cs="Arial"/>
          <w:sz w:val="24"/>
          <w:szCs w:val="24"/>
          <w:lang w:val="en-US"/>
          <w:rPrChange w:id="913" w:author="user" w:date="2020-09-08T18:02:00Z">
            <w:rPr>
              <w:rStyle w:val="Hyperlink"/>
              <w:rFonts w:ascii="Arial" w:hAnsi="Arial" w:cs="Arial"/>
              <w:sz w:val="24"/>
              <w:szCs w:val="24"/>
              <w:lang w:val="ru-RU"/>
            </w:rPr>
          </w:rPrChange>
        </w:rPr>
        <w:t>-</w:t>
      </w:r>
      <w:r w:rsidRPr="0051607A">
        <w:rPr>
          <w:rStyle w:val="Hyperlink"/>
          <w:rFonts w:ascii="Arial" w:hAnsi="Arial" w:cs="Arial"/>
          <w:sz w:val="24"/>
          <w:szCs w:val="24"/>
          <w:lang w:val="en-US"/>
        </w:rPr>
        <w:t>instruments</w:t>
      </w:r>
      <w:r w:rsidRPr="00702A81">
        <w:rPr>
          <w:rStyle w:val="Hyperlink"/>
          <w:rFonts w:ascii="Arial" w:hAnsi="Arial" w:cs="Arial"/>
          <w:sz w:val="24"/>
          <w:szCs w:val="24"/>
          <w:lang w:val="en-US"/>
          <w:rPrChange w:id="914" w:author="user" w:date="2020-09-08T18:02:00Z">
            <w:rPr>
              <w:rStyle w:val="Hyperlink"/>
              <w:rFonts w:ascii="Arial" w:hAnsi="Arial" w:cs="Arial"/>
              <w:sz w:val="24"/>
              <w:szCs w:val="24"/>
              <w:lang w:val="ru-RU"/>
            </w:rPr>
          </w:rPrChange>
        </w:rPr>
        <w:t>-</w:t>
      </w:r>
      <w:r w:rsidRPr="0051607A">
        <w:rPr>
          <w:rStyle w:val="Hyperlink"/>
          <w:rFonts w:ascii="Arial" w:hAnsi="Arial" w:cs="Arial"/>
          <w:sz w:val="24"/>
          <w:szCs w:val="24"/>
          <w:lang w:val="en-US"/>
        </w:rPr>
        <w:t>too</w:t>
      </w:r>
      <w:r w:rsidRPr="00702A81">
        <w:rPr>
          <w:rStyle w:val="Hyperlink"/>
          <w:rFonts w:ascii="Arial" w:hAnsi="Arial" w:cs="Arial"/>
          <w:sz w:val="24"/>
          <w:szCs w:val="24"/>
          <w:lang w:val="en-US"/>
          <w:rPrChange w:id="915" w:author="user" w:date="2020-09-08T18:02:00Z">
            <w:rPr>
              <w:rStyle w:val="Hyperlink"/>
              <w:rFonts w:ascii="Arial" w:hAnsi="Arial" w:cs="Arial"/>
              <w:sz w:val="24"/>
              <w:szCs w:val="24"/>
              <w:lang w:val="ru-RU"/>
            </w:rPr>
          </w:rPrChange>
        </w:rPr>
        <w:t>-</w:t>
      </w:r>
      <w:r w:rsidRPr="0051607A">
        <w:rPr>
          <w:rStyle w:val="Hyperlink"/>
          <w:rFonts w:ascii="Arial" w:hAnsi="Arial" w:cs="Arial"/>
          <w:sz w:val="24"/>
          <w:szCs w:val="24"/>
          <w:lang w:val="en-US"/>
        </w:rPr>
        <w:t>easily</w:t>
      </w:r>
      <w:r w:rsidRPr="00702A81">
        <w:rPr>
          <w:rStyle w:val="Hyperlink"/>
          <w:rFonts w:ascii="Arial" w:hAnsi="Arial" w:cs="Arial"/>
          <w:sz w:val="24"/>
          <w:szCs w:val="24"/>
          <w:lang w:val="en-US"/>
          <w:rPrChange w:id="916" w:author="user" w:date="2020-09-08T18:02:00Z">
            <w:rPr>
              <w:rStyle w:val="Hyperlink"/>
              <w:rFonts w:ascii="Arial" w:hAnsi="Arial" w:cs="Arial"/>
              <w:sz w:val="24"/>
              <w:szCs w:val="24"/>
              <w:lang w:val="ru-RU"/>
            </w:rPr>
          </w:rPrChange>
        </w:rPr>
        <w:t>.</w:t>
      </w:r>
      <w:r w:rsidRPr="0051607A">
        <w:rPr>
          <w:rStyle w:val="Hyperlink"/>
          <w:rFonts w:ascii="Arial" w:hAnsi="Arial" w:cs="Arial"/>
          <w:sz w:val="24"/>
          <w:szCs w:val="24"/>
          <w:lang w:val="en-US"/>
        </w:rPr>
        <w:t>html</w:t>
      </w:r>
      <w:r w:rsidR="004D350F">
        <w:rPr>
          <w:rStyle w:val="Hyperlink"/>
          <w:rFonts w:ascii="Arial" w:hAnsi="Arial" w:cs="Arial"/>
          <w:sz w:val="24"/>
          <w:szCs w:val="24"/>
          <w:lang w:val="en-US"/>
        </w:rPr>
        <w:fldChar w:fldCharType="end"/>
      </w:r>
    </w:p>
    <w:p w14:paraId="1E2A4A57" w14:textId="5148EF92" w:rsidR="00020D1F" w:rsidRPr="007356B7" w:rsidRDefault="009A0411"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rPr>
        <w:t>Извинения за отказване научаването на музикален инструмент</w:t>
      </w:r>
      <w:r w:rsidR="00020D1F" w:rsidRPr="00020D1F">
        <w:rPr>
          <w:rFonts w:ascii="Arial" w:hAnsi="Arial" w:cs="Arial"/>
          <w:sz w:val="24"/>
          <w:szCs w:val="24"/>
        </w:rPr>
        <w:t xml:space="preserve">. </w:t>
      </w:r>
      <w:r w:rsidR="00020D1F" w:rsidRPr="004D350F">
        <w:rPr>
          <w:rFonts w:ascii="Arial" w:hAnsi="Arial" w:cs="Arial"/>
          <w:sz w:val="24"/>
          <w:szCs w:val="24"/>
          <w:lang w:val="ru-RU"/>
        </w:rPr>
        <w:t>[</w:t>
      </w:r>
      <w:r w:rsidR="00020D1F" w:rsidRPr="00020D1F">
        <w:rPr>
          <w:rFonts w:ascii="Arial" w:hAnsi="Arial" w:cs="Arial"/>
          <w:sz w:val="24"/>
          <w:szCs w:val="24"/>
        </w:rPr>
        <w:t>Онлайн</w:t>
      </w:r>
      <w:r w:rsidR="00020D1F" w:rsidRPr="004D350F">
        <w:rPr>
          <w:rFonts w:ascii="Arial" w:hAnsi="Arial" w:cs="Arial"/>
          <w:sz w:val="24"/>
          <w:szCs w:val="24"/>
          <w:lang w:val="ru-RU"/>
        </w:rPr>
        <w:t>] [</w:t>
      </w:r>
      <w:r w:rsidR="00020D1F" w:rsidRPr="00020D1F">
        <w:rPr>
          <w:rFonts w:ascii="Arial" w:hAnsi="Arial" w:cs="Arial"/>
          <w:sz w:val="24"/>
          <w:szCs w:val="24"/>
        </w:rPr>
        <w:t>Цитирано: 07 09 2020г.</w:t>
      </w:r>
      <w:r w:rsidR="00020D1F" w:rsidRPr="004D350F">
        <w:rPr>
          <w:rFonts w:ascii="Arial" w:hAnsi="Arial" w:cs="Arial"/>
          <w:sz w:val="24"/>
          <w:szCs w:val="24"/>
          <w:lang w:val="ru-RU"/>
        </w:rPr>
        <w:t xml:space="preserve">] </w:t>
      </w:r>
      <w:r w:rsidR="004D350F">
        <w:rPr>
          <w:rStyle w:val="Hyperlink"/>
          <w:rFonts w:ascii="Arial" w:hAnsi="Arial" w:cs="Arial"/>
          <w:sz w:val="24"/>
          <w:szCs w:val="24"/>
          <w:lang w:val="en-US"/>
        </w:rPr>
        <w:fldChar w:fldCharType="begin"/>
      </w:r>
      <w:r w:rsidR="004D350F" w:rsidRPr="004D350F">
        <w:rPr>
          <w:rStyle w:val="Hyperlink"/>
          <w:rFonts w:ascii="Arial" w:hAnsi="Arial" w:cs="Arial"/>
          <w:sz w:val="24"/>
          <w:szCs w:val="24"/>
          <w:lang w:val="ru-RU"/>
        </w:rPr>
        <w:instrText xml:space="preserve"> </w:instrText>
      </w:r>
      <w:r w:rsidR="004D350F">
        <w:rPr>
          <w:rStyle w:val="Hyperlink"/>
          <w:rFonts w:ascii="Arial" w:hAnsi="Arial" w:cs="Arial"/>
          <w:sz w:val="24"/>
          <w:szCs w:val="24"/>
          <w:lang w:val="en-US"/>
        </w:rPr>
        <w:instrText>HYPERLINK</w:instrText>
      </w:r>
      <w:r w:rsidR="004D350F" w:rsidRPr="004D350F">
        <w:rPr>
          <w:rStyle w:val="Hyperlink"/>
          <w:rFonts w:ascii="Arial" w:hAnsi="Arial" w:cs="Arial"/>
          <w:sz w:val="24"/>
          <w:szCs w:val="24"/>
          <w:lang w:val="ru-RU"/>
        </w:rPr>
        <w:instrText xml:space="preserve"> "</w:instrText>
      </w:r>
      <w:r w:rsidR="004D350F">
        <w:rPr>
          <w:rStyle w:val="Hyperlink"/>
          <w:rFonts w:ascii="Arial" w:hAnsi="Arial" w:cs="Arial"/>
          <w:sz w:val="24"/>
          <w:szCs w:val="24"/>
          <w:lang w:val="en-US"/>
        </w:rPr>
        <w:instrText>https</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www</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joytunes</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com</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blog</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learn</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to</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play</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excuses</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learning</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to</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play</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an</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instrument</w:instrText>
      </w:r>
      <w:r w:rsidR="004D350F" w:rsidRPr="004D350F">
        <w:rPr>
          <w:rStyle w:val="Hyperlink"/>
          <w:rFonts w:ascii="Arial" w:hAnsi="Arial" w:cs="Arial"/>
          <w:sz w:val="24"/>
          <w:szCs w:val="24"/>
          <w:lang w:val="ru-RU"/>
        </w:rPr>
        <w:instrText>/" \</w:instrText>
      </w:r>
      <w:r w:rsidR="004D350F">
        <w:rPr>
          <w:rStyle w:val="Hyperlink"/>
          <w:rFonts w:ascii="Arial" w:hAnsi="Arial" w:cs="Arial"/>
          <w:sz w:val="24"/>
          <w:szCs w:val="24"/>
          <w:lang w:val="en-US"/>
        </w:rPr>
        <w:instrText>l</w:instrText>
      </w:r>
      <w:r w:rsidR="004D350F" w:rsidRPr="004D350F">
        <w:rPr>
          <w:rStyle w:val="Hyperlink"/>
          <w:rFonts w:ascii="Arial" w:hAnsi="Arial" w:cs="Arial"/>
          <w:sz w:val="24"/>
          <w:szCs w:val="24"/>
          <w:lang w:val="ru-RU"/>
        </w:rPr>
        <w:instrText xml:space="preserve"> ":~:</w:instrText>
      </w:r>
      <w:r w:rsidR="004D350F">
        <w:rPr>
          <w:rStyle w:val="Hyperlink"/>
          <w:rFonts w:ascii="Arial" w:hAnsi="Arial" w:cs="Arial"/>
          <w:sz w:val="24"/>
          <w:szCs w:val="24"/>
          <w:lang w:val="en-US"/>
        </w:rPr>
        <w:instrText>text</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The</w:instrText>
      </w:r>
      <w:r w:rsidR="004D350F" w:rsidRPr="004D350F">
        <w:rPr>
          <w:rStyle w:val="Hyperlink"/>
          <w:rFonts w:ascii="Arial" w:hAnsi="Arial" w:cs="Arial"/>
          <w:sz w:val="24"/>
          <w:szCs w:val="24"/>
          <w:lang w:val="ru-RU"/>
        </w:rPr>
        <w:instrText>%20</w:instrText>
      </w:r>
      <w:r w:rsidR="004D350F">
        <w:rPr>
          <w:rStyle w:val="Hyperlink"/>
          <w:rFonts w:ascii="Arial" w:hAnsi="Arial" w:cs="Arial"/>
          <w:sz w:val="24"/>
          <w:szCs w:val="24"/>
          <w:lang w:val="en-US"/>
        </w:rPr>
        <w:instrText>most</w:instrText>
      </w:r>
      <w:r w:rsidR="004D350F" w:rsidRPr="004D350F">
        <w:rPr>
          <w:rStyle w:val="Hyperlink"/>
          <w:rFonts w:ascii="Arial" w:hAnsi="Arial" w:cs="Arial"/>
          <w:sz w:val="24"/>
          <w:szCs w:val="24"/>
          <w:lang w:val="ru-RU"/>
        </w:rPr>
        <w:instrText>%20</w:instrText>
      </w:r>
      <w:r w:rsidR="004D350F">
        <w:rPr>
          <w:rStyle w:val="Hyperlink"/>
          <w:rFonts w:ascii="Arial" w:hAnsi="Arial" w:cs="Arial"/>
          <w:sz w:val="24"/>
          <w:szCs w:val="24"/>
          <w:lang w:val="en-US"/>
        </w:rPr>
        <w:instrText>common</w:instrText>
      </w:r>
      <w:r w:rsidR="004D350F" w:rsidRPr="004D350F">
        <w:rPr>
          <w:rStyle w:val="Hyperlink"/>
          <w:rFonts w:ascii="Arial" w:hAnsi="Arial" w:cs="Arial"/>
          <w:sz w:val="24"/>
          <w:szCs w:val="24"/>
          <w:lang w:val="ru-RU"/>
        </w:rPr>
        <w:instrText>%20</w:instrText>
      </w:r>
      <w:r w:rsidR="004D350F">
        <w:rPr>
          <w:rStyle w:val="Hyperlink"/>
          <w:rFonts w:ascii="Arial" w:hAnsi="Arial" w:cs="Arial"/>
          <w:sz w:val="24"/>
          <w:szCs w:val="24"/>
          <w:lang w:val="en-US"/>
        </w:rPr>
        <w:instrText>reason</w:instrText>
      </w:r>
      <w:r w:rsidR="004D350F" w:rsidRPr="004D350F">
        <w:rPr>
          <w:rStyle w:val="Hyperlink"/>
          <w:rFonts w:ascii="Arial" w:hAnsi="Arial" w:cs="Arial"/>
          <w:sz w:val="24"/>
          <w:szCs w:val="24"/>
          <w:lang w:val="ru-RU"/>
        </w:rPr>
        <w:instrText>%20</w:instrText>
      </w:r>
      <w:r w:rsidR="004D350F">
        <w:rPr>
          <w:rStyle w:val="Hyperlink"/>
          <w:rFonts w:ascii="Arial" w:hAnsi="Arial" w:cs="Arial"/>
          <w:sz w:val="24"/>
          <w:szCs w:val="24"/>
          <w:lang w:val="en-US"/>
        </w:rPr>
        <w:instrText>people</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they</w:instrText>
      </w:r>
      <w:r w:rsidR="004D350F" w:rsidRPr="004D350F">
        <w:rPr>
          <w:rStyle w:val="Hyperlink"/>
          <w:rFonts w:ascii="Arial" w:hAnsi="Arial" w:cs="Arial"/>
          <w:sz w:val="24"/>
          <w:szCs w:val="24"/>
          <w:lang w:val="ru-RU"/>
        </w:rPr>
        <w:instrText>%20</w:instrText>
      </w:r>
      <w:r w:rsidR="004D350F">
        <w:rPr>
          <w:rStyle w:val="Hyperlink"/>
          <w:rFonts w:ascii="Arial" w:hAnsi="Arial" w:cs="Arial"/>
          <w:sz w:val="24"/>
          <w:szCs w:val="24"/>
          <w:lang w:val="en-US"/>
        </w:rPr>
        <w:instrText>lack</w:instrText>
      </w:r>
      <w:r w:rsidR="004D350F" w:rsidRPr="004D350F">
        <w:rPr>
          <w:rStyle w:val="Hyperlink"/>
          <w:rFonts w:ascii="Arial" w:hAnsi="Arial" w:cs="Arial"/>
          <w:sz w:val="24"/>
          <w:szCs w:val="24"/>
          <w:lang w:val="ru-RU"/>
        </w:rPr>
        <w:instrText>%20</w:instrText>
      </w:r>
      <w:r w:rsidR="004D350F">
        <w:rPr>
          <w:rStyle w:val="Hyperlink"/>
          <w:rFonts w:ascii="Arial" w:hAnsi="Arial" w:cs="Arial"/>
          <w:sz w:val="24"/>
          <w:szCs w:val="24"/>
          <w:lang w:val="en-US"/>
        </w:rPr>
        <w:instrText>the</w:instrText>
      </w:r>
      <w:r w:rsidR="004D350F" w:rsidRPr="004D350F">
        <w:rPr>
          <w:rStyle w:val="Hyperlink"/>
          <w:rFonts w:ascii="Arial" w:hAnsi="Arial" w:cs="Arial"/>
          <w:sz w:val="24"/>
          <w:szCs w:val="24"/>
          <w:lang w:val="ru-RU"/>
        </w:rPr>
        <w:instrText>%20</w:instrText>
      </w:r>
      <w:r w:rsidR="004D350F">
        <w:rPr>
          <w:rStyle w:val="Hyperlink"/>
          <w:rFonts w:ascii="Arial" w:hAnsi="Arial" w:cs="Arial"/>
          <w:sz w:val="24"/>
          <w:szCs w:val="24"/>
          <w:lang w:val="en-US"/>
        </w:rPr>
        <w:instrText>right</w:instrText>
      </w:r>
      <w:r w:rsidR="004D350F" w:rsidRPr="004D350F">
        <w:rPr>
          <w:rStyle w:val="Hyperlink"/>
          <w:rFonts w:ascii="Arial" w:hAnsi="Arial" w:cs="Arial"/>
          <w:sz w:val="24"/>
          <w:szCs w:val="24"/>
          <w:lang w:val="ru-RU"/>
        </w:rPr>
        <w:instrText>%20</w:instrText>
      </w:r>
      <w:r w:rsidR="004D350F">
        <w:rPr>
          <w:rStyle w:val="Hyperlink"/>
          <w:rFonts w:ascii="Arial" w:hAnsi="Arial" w:cs="Arial"/>
          <w:sz w:val="24"/>
          <w:szCs w:val="24"/>
          <w:lang w:val="en-US"/>
        </w:rPr>
        <w:instrText>tools</w:instrText>
      </w:r>
      <w:r w:rsidR="004D350F" w:rsidRPr="004D350F">
        <w:rPr>
          <w:rStyle w:val="Hyperlink"/>
          <w:rFonts w:ascii="Arial" w:hAnsi="Arial" w:cs="Arial"/>
          <w:sz w:val="24"/>
          <w:szCs w:val="24"/>
          <w:lang w:val="ru-RU"/>
        </w:rPr>
        <w:instrText>.&amp;</w:instrText>
      </w:r>
      <w:r w:rsidR="004D350F">
        <w:rPr>
          <w:rStyle w:val="Hyperlink"/>
          <w:rFonts w:ascii="Arial" w:hAnsi="Arial" w:cs="Arial"/>
          <w:sz w:val="24"/>
          <w:szCs w:val="24"/>
          <w:lang w:val="en-US"/>
        </w:rPr>
        <w:instrText>text</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Today</w:instrText>
      </w:r>
      <w:r w:rsidR="004D350F" w:rsidRPr="004D350F">
        <w:rPr>
          <w:rStyle w:val="Hyperlink"/>
          <w:rFonts w:ascii="Arial" w:hAnsi="Arial" w:cs="Arial"/>
          <w:sz w:val="24"/>
          <w:szCs w:val="24"/>
          <w:lang w:val="ru-RU"/>
        </w:rPr>
        <w:instrText>%20</w:instrText>
      </w:r>
      <w:r w:rsidR="004D350F">
        <w:rPr>
          <w:rStyle w:val="Hyperlink"/>
          <w:rFonts w:ascii="Arial" w:hAnsi="Arial" w:cs="Arial"/>
          <w:sz w:val="24"/>
          <w:szCs w:val="24"/>
          <w:lang w:val="en-US"/>
        </w:rPr>
        <w:instrText>there</w:instrText>
      </w:r>
      <w:r w:rsidR="004D350F" w:rsidRPr="004D350F">
        <w:rPr>
          <w:rStyle w:val="Hyperlink"/>
          <w:rFonts w:ascii="Arial" w:hAnsi="Arial" w:cs="Arial"/>
          <w:sz w:val="24"/>
          <w:szCs w:val="24"/>
          <w:lang w:val="ru-RU"/>
        </w:rPr>
        <w:instrText>%20</w:instrText>
      </w:r>
      <w:r w:rsidR="004D350F">
        <w:rPr>
          <w:rStyle w:val="Hyperlink"/>
          <w:rFonts w:ascii="Arial" w:hAnsi="Arial" w:cs="Arial"/>
          <w:sz w:val="24"/>
          <w:szCs w:val="24"/>
          <w:lang w:val="en-US"/>
        </w:rPr>
        <w:instrText>are</w:instrText>
      </w:r>
      <w:r w:rsidR="004D350F" w:rsidRPr="004D350F">
        <w:rPr>
          <w:rStyle w:val="Hyperlink"/>
          <w:rFonts w:ascii="Arial" w:hAnsi="Arial" w:cs="Arial"/>
          <w:sz w:val="24"/>
          <w:szCs w:val="24"/>
          <w:lang w:val="ru-RU"/>
        </w:rPr>
        <w:instrText>%20</w:instrText>
      </w:r>
      <w:r w:rsidR="004D350F">
        <w:rPr>
          <w:rStyle w:val="Hyperlink"/>
          <w:rFonts w:ascii="Arial" w:hAnsi="Arial" w:cs="Arial"/>
          <w:sz w:val="24"/>
          <w:szCs w:val="24"/>
          <w:lang w:val="en-US"/>
        </w:rPr>
        <w:instrText>loads</w:instrText>
      </w:r>
      <w:r w:rsidR="004D350F" w:rsidRPr="004D350F">
        <w:rPr>
          <w:rStyle w:val="Hyperlink"/>
          <w:rFonts w:ascii="Arial" w:hAnsi="Arial" w:cs="Arial"/>
          <w:sz w:val="24"/>
          <w:szCs w:val="24"/>
          <w:lang w:val="ru-RU"/>
        </w:rPr>
        <w:instrText>%20</w:instrText>
      </w:r>
      <w:r w:rsidR="004D350F">
        <w:rPr>
          <w:rStyle w:val="Hyperlink"/>
          <w:rFonts w:ascii="Arial" w:hAnsi="Arial" w:cs="Arial"/>
          <w:sz w:val="24"/>
          <w:szCs w:val="24"/>
          <w:lang w:val="en-US"/>
        </w:rPr>
        <w:instrText>of</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piano</w:instrText>
      </w:r>
      <w:r w:rsidR="004D350F" w:rsidRPr="004D350F">
        <w:rPr>
          <w:rStyle w:val="Hyperlink"/>
          <w:rFonts w:ascii="Arial" w:hAnsi="Arial" w:cs="Arial"/>
          <w:sz w:val="24"/>
          <w:szCs w:val="24"/>
          <w:lang w:val="ru-RU"/>
        </w:rPr>
        <w:instrText>%20</w:instrText>
      </w:r>
      <w:r w:rsidR="004D350F">
        <w:rPr>
          <w:rStyle w:val="Hyperlink"/>
          <w:rFonts w:ascii="Arial" w:hAnsi="Arial" w:cs="Arial"/>
          <w:sz w:val="24"/>
          <w:szCs w:val="24"/>
          <w:lang w:val="en-US"/>
        </w:rPr>
        <w:instrText>faster</w:instrText>
      </w:r>
      <w:r w:rsidR="004D350F" w:rsidRPr="004D350F">
        <w:rPr>
          <w:rStyle w:val="Hyperlink"/>
          <w:rFonts w:ascii="Arial" w:hAnsi="Arial" w:cs="Arial"/>
          <w:sz w:val="24"/>
          <w:szCs w:val="24"/>
          <w:lang w:val="ru-RU"/>
        </w:rPr>
        <w:instrText>%20</w:instrText>
      </w:r>
      <w:r w:rsidR="004D350F">
        <w:rPr>
          <w:rStyle w:val="Hyperlink"/>
          <w:rFonts w:ascii="Arial" w:hAnsi="Arial" w:cs="Arial"/>
          <w:sz w:val="24"/>
          <w:szCs w:val="24"/>
          <w:lang w:val="en-US"/>
        </w:rPr>
        <w:instrText>than</w:instrText>
      </w:r>
      <w:r w:rsidR="004D350F" w:rsidRPr="004D350F">
        <w:rPr>
          <w:rStyle w:val="Hyperlink"/>
          <w:rFonts w:ascii="Arial" w:hAnsi="Arial" w:cs="Arial"/>
          <w:sz w:val="24"/>
          <w:szCs w:val="24"/>
          <w:lang w:val="ru-RU"/>
        </w:rPr>
        <w:instrText>%20</w:instrText>
      </w:r>
      <w:r w:rsidR="004D350F">
        <w:rPr>
          <w:rStyle w:val="Hyperlink"/>
          <w:rFonts w:ascii="Arial" w:hAnsi="Arial" w:cs="Arial"/>
          <w:sz w:val="24"/>
          <w:szCs w:val="24"/>
          <w:lang w:val="en-US"/>
        </w:rPr>
        <w:instrText>ever</w:instrText>
      </w:r>
      <w:r w:rsidR="004D350F" w:rsidRPr="004D350F">
        <w:rPr>
          <w:rStyle w:val="Hyperlink"/>
          <w:rFonts w:ascii="Arial" w:hAnsi="Arial" w:cs="Arial"/>
          <w:sz w:val="24"/>
          <w:szCs w:val="24"/>
          <w:lang w:val="ru-RU"/>
        </w:rPr>
        <w:instrText>%20</w:instrText>
      </w:r>
      <w:r w:rsidR="004D350F">
        <w:rPr>
          <w:rStyle w:val="Hyperlink"/>
          <w:rFonts w:ascii="Arial" w:hAnsi="Arial" w:cs="Arial"/>
          <w:sz w:val="24"/>
          <w:szCs w:val="24"/>
          <w:lang w:val="en-US"/>
        </w:rPr>
        <w:instrText>before</w:instrText>
      </w:r>
      <w:r w:rsidR="004D350F" w:rsidRPr="004D350F">
        <w:rPr>
          <w:rStyle w:val="Hyperlink"/>
          <w:rFonts w:ascii="Arial" w:hAnsi="Arial" w:cs="Arial"/>
          <w:sz w:val="24"/>
          <w:szCs w:val="24"/>
          <w:lang w:val="ru-RU"/>
        </w:rPr>
        <w:instrText xml:space="preserve">" </w:instrText>
      </w:r>
      <w:r w:rsidR="004D350F">
        <w:rPr>
          <w:rStyle w:val="Hyperlink"/>
          <w:rFonts w:ascii="Arial" w:hAnsi="Arial" w:cs="Arial"/>
          <w:sz w:val="24"/>
          <w:szCs w:val="24"/>
          <w:lang w:val="en-US"/>
        </w:rPr>
        <w:fldChar w:fldCharType="separate"/>
      </w:r>
      <w:r w:rsidR="007356B7" w:rsidRPr="0051607A">
        <w:rPr>
          <w:rStyle w:val="Hyperlink"/>
          <w:rFonts w:ascii="Arial" w:hAnsi="Arial" w:cs="Arial"/>
          <w:sz w:val="24"/>
          <w:szCs w:val="24"/>
          <w:lang w:val="en-US"/>
        </w:rPr>
        <w:t>https</w:t>
      </w:r>
      <w:r w:rsidR="007356B7" w:rsidRPr="00702A81">
        <w:rPr>
          <w:rStyle w:val="Hyperlink"/>
          <w:rFonts w:ascii="Arial" w:hAnsi="Arial" w:cs="Arial"/>
          <w:sz w:val="24"/>
          <w:szCs w:val="24"/>
          <w:lang w:val="en-US"/>
          <w:rPrChange w:id="917" w:author="user" w:date="2020-09-08T18:02:00Z">
            <w:rPr>
              <w:rStyle w:val="Hyperlink"/>
              <w:rFonts w:ascii="Arial" w:hAnsi="Arial" w:cs="Arial"/>
              <w:sz w:val="24"/>
              <w:szCs w:val="24"/>
              <w:lang w:val="ru-RU"/>
            </w:rPr>
          </w:rPrChange>
        </w:rPr>
        <w:t>://</w:t>
      </w:r>
      <w:r w:rsidR="007356B7" w:rsidRPr="0051607A">
        <w:rPr>
          <w:rStyle w:val="Hyperlink"/>
          <w:rFonts w:ascii="Arial" w:hAnsi="Arial" w:cs="Arial"/>
          <w:sz w:val="24"/>
          <w:szCs w:val="24"/>
          <w:lang w:val="en-US"/>
        </w:rPr>
        <w:t>www</w:t>
      </w:r>
      <w:r w:rsidR="007356B7" w:rsidRPr="00702A81">
        <w:rPr>
          <w:rStyle w:val="Hyperlink"/>
          <w:rFonts w:ascii="Arial" w:hAnsi="Arial" w:cs="Arial"/>
          <w:sz w:val="24"/>
          <w:szCs w:val="24"/>
          <w:lang w:val="en-US"/>
          <w:rPrChange w:id="918" w:author="user" w:date="2020-09-08T18:02:00Z">
            <w:rPr>
              <w:rStyle w:val="Hyperlink"/>
              <w:rFonts w:ascii="Arial" w:hAnsi="Arial" w:cs="Arial"/>
              <w:sz w:val="24"/>
              <w:szCs w:val="24"/>
              <w:lang w:val="ru-RU"/>
            </w:rPr>
          </w:rPrChange>
        </w:rPr>
        <w:t>.</w:t>
      </w:r>
      <w:r w:rsidR="007356B7" w:rsidRPr="0051607A">
        <w:rPr>
          <w:rStyle w:val="Hyperlink"/>
          <w:rFonts w:ascii="Arial" w:hAnsi="Arial" w:cs="Arial"/>
          <w:sz w:val="24"/>
          <w:szCs w:val="24"/>
          <w:lang w:val="en-US"/>
        </w:rPr>
        <w:t>joytunes</w:t>
      </w:r>
      <w:r w:rsidR="007356B7" w:rsidRPr="00702A81">
        <w:rPr>
          <w:rStyle w:val="Hyperlink"/>
          <w:rFonts w:ascii="Arial" w:hAnsi="Arial" w:cs="Arial"/>
          <w:sz w:val="24"/>
          <w:szCs w:val="24"/>
          <w:lang w:val="en-US"/>
          <w:rPrChange w:id="919" w:author="user" w:date="2020-09-08T18:02:00Z">
            <w:rPr>
              <w:rStyle w:val="Hyperlink"/>
              <w:rFonts w:ascii="Arial" w:hAnsi="Arial" w:cs="Arial"/>
              <w:sz w:val="24"/>
              <w:szCs w:val="24"/>
              <w:lang w:val="ru-RU"/>
            </w:rPr>
          </w:rPrChange>
        </w:rPr>
        <w:t>.</w:t>
      </w:r>
      <w:r w:rsidR="007356B7" w:rsidRPr="0051607A">
        <w:rPr>
          <w:rStyle w:val="Hyperlink"/>
          <w:rFonts w:ascii="Arial" w:hAnsi="Arial" w:cs="Arial"/>
          <w:sz w:val="24"/>
          <w:szCs w:val="24"/>
          <w:lang w:val="en-US"/>
        </w:rPr>
        <w:t>com</w:t>
      </w:r>
      <w:r w:rsidR="007356B7" w:rsidRPr="00702A81">
        <w:rPr>
          <w:rStyle w:val="Hyperlink"/>
          <w:rFonts w:ascii="Arial" w:hAnsi="Arial" w:cs="Arial"/>
          <w:sz w:val="24"/>
          <w:szCs w:val="24"/>
          <w:lang w:val="en-US"/>
          <w:rPrChange w:id="920" w:author="user" w:date="2020-09-08T18:02:00Z">
            <w:rPr>
              <w:rStyle w:val="Hyperlink"/>
              <w:rFonts w:ascii="Arial" w:hAnsi="Arial" w:cs="Arial"/>
              <w:sz w:val="24"/>
              <w:szCs w:val="24"/>
              <w:lang w:val="ru-RU"/>
            </w:rPr>
          </w:rPrChange>
        </w:rPr>
        <w:t>/</w:t>
      </w:r>
      <w:r w:rsidR="007356B7" w:rsidRPr="0051607A">
        <w:rPr>
          <w:rStyle w:val="Hyperlink"/>
          <w:rFonts w:ascii="Arial" w:hAnsi="Arial" w:cs="Arial"/>
          <w:sz w:val="24"/>
          <w:szCs w:val="24"/>
          <w:lang w:val="en-US"/>
        </w:rPr>
        <w:t>blog</w:t>
      </w:r>
      <w:r w:rsidR="007356B7" w:rsidRPr="00702A81">
        <w:rPr>
          <w:rStyle w:val="Hyperlink"/>
          <w:rFonts w:ascii="Arial" w:hAnsi="Arial" w:cs="Arial"/>
          <w:sz w:val="24"/>
          <w:szCs w:val="24"/>
          <w:lang w:val="en-US"/>
          <w:rPrChange w:id="921" w:author="user" w:date="2020-09-08T18:02:00Z">
            <w:rPr>
              <w:rStyle w:val="Hyperlink"/>
              <w:rFonts w:ascii="Arial" w:hAnsi="Arial" w:cs="Arial"/>
              <w:sz w:val="24"/>
              <w:szCs w:val="24"/>
              <w:lang w:val="ru-RU"/>
            </w:rPr>
          </w:rPrChange>
        </w:rPr>
        <w:t>/</w:t>
      </w:r>
      <w:r w:rsidR="007356B7" w:rsidRPr="0051607A">
        <w:rPr>
          <w:rStyle w:val="Hyperlink"/>
          <w:rFonts w:ascii="Arial" w:hAnsi="Arial" w:cs="Arial"/>
          <w:sz w:val="24"/>
          <w:szCs w:val="24"/>
          <w:lang w:val="en-US"/>
        </w:rPr>
        <w:t>learn</w:t>
      </w:r>
      <w:r w:rsidR="007356B7" w:rsidRPr="00702A81">
        <w:rPr>
          <w:rStyle w:val="Hyperlink"/>
          <w:rFonts w:ascii="Arial" w:hAnsi="Arial" w:cs="Arial"/>
          <w:sz w:val="24"/>
          <w:szCs w:val="24"/>
          <w:lang w:val="en-US"/>
          <w:rPrChange w:id="922" w:author="user" w:date="2020-09-08T18:02:00Z">
            <w:rPr>
              <w:rStyle w:val="Hyperlink"/>
              <w:rFonts w:ascii="Arial" w:hAnsi="Arial" w:cs="Arial"/>
              <w:sz w:val="24"/>
              <w:szCs w:val="24"/>
              <w:lang w:val="ru-RU"/>
            </w:rPr>
          </w:rPrChange>
        </w:rPr>
        <w:t>-</w:t>
      </w:r>
      <w:r w:rsidR="007356B7" w:rsidRPr="0051607A">
        <w:rPr>
          <w:rStyle w:val="Hyperlink"/>
          <w:rFonts w:ascii="Arial" w:hAnsi="Arial" w:cs="Arial"/>
          <w:sz w:val="24"/>
          <w:szCs w:val="24"/>
          <w:lang w:val="en-US"/>
        </w:rPr>
        <w:t>to</w:t>
      </w:r>
      <w:r w:rsidR="007356B7" w:rsidRPr="00702A81">
        <w:rPr>
          <w:rStyle w:val="Hyperlink"/>
          <w:rFonts w:ascii="Arial" w:hAnsi="Arial" w:cs="Arial"/>
          <w:sz w:val="24"/>
          <w:szCs w:val="24"/>
          <w:lang w:val="en-US"/>
          <w:rPrChange w:id="923" w:author="user" w:date="2020-09-08T18:02:00Z">
            <w:rPr>
              <w:rStyle w:val="Hyperlink"/>
              <w:rFonts w:ascii="Arial" w:hAnsi="Arial" w:cs="Arial"/>
              <w:sz w:val="24"/>
              <w:szCs w:val="24"/>
              <w:lang w:val="ru-RU"/>
            </w:rPr>
          </w:rPrChange>
        </w:rPr>
        <w:t>-</w:t>
      </w:r>
      <w:r w:rsidR="007356B7" w:rsidRPr="0051607A">
        <w:rPr>
          <w:rStyle w:val="Hyperlink"/>
          <w:rFonts w:ascii="Arial" w:hAnsi="Arial" w:cs="Arial"/>
          <w:sz w:val="24"/>
          <w:szCs w:val="24"/>
          <w:lang w:val="en-US"/>
        </w:rPr>
        <w:t>play</w:t>
      </w:r>
      <w:r w:rsidR="007356B7" w:rsidRPr="00702A81">
        <w:rPr>
          <w:rStyle w:val="Hyperlink"/>
          <w:rFonts w:ascii="Arial" w:hAnsi="Arial" w:cs="Arial"/>
          <w:sz w:val="24"/>
          <w:szCs w:val="24"/>
          <w:lang w:val="en-US"/>
          <w:rPrChange w:id="924" w:author="user" w:date="2020-09-08T18:02:00Z">
            <w:rPr>
              <w:rStyle w:val="Hyperlink"/>
              <w:rFonts w:ascii="Arial" w:hAnsi="Arial" w:cs="Arial"/>
              <w:sz w:val="24"/>
              <w:szCs w:val="24"/>
              <w:lang w:val="ru-RU"/>
            </w:rPr>
          </w:rPrChange>
        </w:rPr>
        <w:t>/</w:t>
      </w:r>
      <w:r w:rsidR="007356B7" w:rsidRPr="0051607A">
        <w:rPr>
          <w:rStyle w:val="Hyperlink"/>
          <w:rFonts w:ascii="Arial" w:hAnsi="Arial" w:cs="Arial"/>
          <w:sz w:val="24"/>
          <w:szCs w:val="24"/>
          <w:lang w:val="en-US"/>
        </w:rPr>
        <w:t>excuses</w:t>
      </w:r>
      <w:r w:rsidR="007356B7" w:rsidRPr="00702A81">
        <w:rPr>
          <w:rStyle w:val="Hyperlink"/>
          <w:rFonts w:ascii="Arial" w:hAnsi="Arial" w:cs="Arial"/>
          <w:sz w:val="24"/>
          <w:szCs w:val="24"/>
          <w:lang w:val="en-US"/>
          <w:rPrChange w:id="925" w:author="user" w:date="2020-09-08T18:02:00Z">
            <w:rPr>
              <w:rStyle w:val="Hyperlink"/>
              <w:rFonts w:ascii="Arial" w:hAnsi="Arial" w:cs="Arial"/>
              <w:sz w:val="24"/>
              <w:szCs w:val="24"/>
              <w:lang w:val="ru-RU"/>
            </w:rPr>
          </w:rPrChange>
        </w:rPr>
        <w:t>-</w:t>
      </w:r>
      <w:r w:rsidR="007356B7" w:rsidRPr="0051607A">
        <w:rPr>
          <w:rStyle w:val="Hyperlink"/>
          <w:rFonts w:ascii="Arial" w:hAnsi="Arial" w:cs="Arial"/>
          <w:sz w:val="24"/>
          <w:szCs w:val="24"/>
          <w:lang w:val="en-US"/>
        </w:rPr>
        <w:t>learning</w:t>
      </w:r>
      <w:r w:rsidR="007356B7" w:rsidRPr="00702A81">
        <w:rPr>
          <w:rStyle w:val="Hyperlink"/>
          <w:rFonts w:ascii="Arial" w:hAnsi="Arial" w:cs="Arial"/>
          <w:sz w:val="24"/>
          <w:szCs w:val="24"/>
          <w:lang w:val="en-US"/>
          <w:rPrChange w:id="926" w:author="user" w:date="2020-09-08T18:02:00Z">
            <w:rPr>
              <w:rStyle w:val="Hyperlink"/>
              <w:rFonts w:ascii="Arial" w:hAnsi="Arial" w:cs="Arial"/>
              <w:sz w:val="24"/>
              <w:szCs w:val="24"/>
              <w:lang w:val="ru-RU"/>
            </w:rPr>
          </w:rPrChange>
        </w:rPr>
        <w:t>-</w:t>
      </w:r>
      <w:r w:rsidR="007356B7" w:rsidRPr="0051607A">
        <w:rPr>
          <w:rStyle w:val="Hyperlink"/>
          <w:rFonts w:ascii="Arial" w:hAnsi="Arial" w:cs="Arial"/>
          <w:sz w:val="24"/>
          <w:szCs w:val="24"/>
          <w:lang w:val="en-US"/>
        </w:rPr>
        <w:t>to</w:t>
      </w:r>
      <w:r w:rsidR="007356B7" w:rsidRPr="00702A81">
        <w:rPr>
          <w:rStyle w:val="Hyperlink"/>
          <w:rFonts w:ascii="Arial" w:hAnsi="Arial" w:cs="Arial"/>
          <w:sz w:val="24"/>
          <w:szCs w:val="24"/>
          <w:lang w:val="en-US"/>
          <w:rPrChange w:id="927" w:author="user" w:date="2020-09-08T18:02:00Z">
            <w:rPr>
              <w:rStyle w:val="Hyperlink"/>
              <w:rFonts w:ascii="Arial" w:hAnsi="Arial" w:cs="Arial"/>
              <w:sz w:val="24"/>
              <w:szCs w:val="24"/>
              <w:lang w:val="ru-RU"/>
            </w:rPr>
          </w:rPrChange>
        </w:rPr>
        <w:t>-</w:t>
      </w:r>
      <w:r w:rsidR="007356B7" w:rsidRPr="0051607A">
        <w:rPr>
          <w:rStyle w:val="Hyperlink"/>
          <w:rFonts w:ascii="Arial" w:hAnsi="Arial" w:cs="Arial"/>
          <w:sz w:val="24"/>
          <w:szCs w:val="24"/>
          <w:lang w:val="en-US"/>
        </w:rPr>
        <w:t>play</w:t>
      </w:r>
      <w:r w:rsidR="007356B7" w:rsidRPr="00702A81">
        <w:rPr>
          <w:rStyle w:val="Hyperlink"/>
          <w:rFonts w:ascii="Arial" w:hAnsi="Arial" w:cs="Arial"/>
          <w:sz w:val="24"/>
          <w:szCs w:val="24"/>
          <w:lang w:val="en-US"/>
          <w:rPrChange w:id="928" w:author="user" w:date="2020-09-08T18:02:00Z">
            <w:rPr>
              <w:rStyle w:val="Hyperlink"/>
              <w:rFonts w:ascii="Arial" w:hAnsi="Arial" w:cs="Arial"/>
              <w:sz w:val="24"/>
              <w:szCs w:val="24"/>
              <w:lang w:val="ru-RU"/>
            </w:rPr>
          </w:rPrChange>
        </w:rPr>
        <w:t>-</w:t>
      </w:r>
      <w:r w:rsidR="007356B7" w:rsidRPr="0051607A">
        <w:rPr>
          <w:rStyle w:val="Hyperlink"/>
          <w:rFonts w:ascii="Arial" w:hAnsi="Arial" w:cs="Arial"/>
          <w:sz w:val="24"/>
          <w:szCs w:val="24"/>
          <w:lang w:val="en-US"/>
        </w:rPr>
        <w:t>an</w:t>
      </w:r>
      <w:r w:rsidR="007356B7" w:rsidRPr="00702A81">
        <w:rPr>
          <w:rStyle w:val="Hyperlink"/>
          <w:rFonts w:ascii="Arial" w:hAnsi="Arial" w:cs="Arial"/>
          <w:sz w:val="24"/>
          <w:szCs w:val="24"/>
          <w:lang w:val="en-US"/>
          <w:rPrChange w:id="929" w:author="user" w:date="2020-09-08T18:02:00Z">
            <w:rPr>
              <w:rStyle w:val="Hyperlink"/>
              <w:rFonts w:ascii="Arial" w:hAnsi="Arial" w:cs="Arial"/>
              <w:sz w:val="24"/>
              <w:szCs w:val="24"/>
              <w:lang w:val="ru-RU"/>
            </w:rPr>
          </w:rPrChange>
        </w:rPr>
        <w:t>-</w:t>
      </w:r>
      <w:r w:rsidR="007356B7" w:rsidRPr="0051607A">
        <w:rPr>
          <w:rStyle w:val="Hyperlink"/>
          <w:rFonts w:ascii="Arial" w:hAnsi="Arial" w:cs="Arial"/>
          <w:sz w:val="24"/>
          <w:szCs w:val="24"/>
          <w:lang w:val="en-US"/>
        </w:rPr>
        <w:t>instrument</w:t>
      </w:r>
      <w:r w:rsidR="007356B7" w:rsidRPr="00702A81">
        <w:rPr>
          <w:rStyle w:val="Hyperlink"/>
          <w:rFonts w:ascii="Arial" w:hAnsi="Arial" w:cs="Arial"/>
          <w:sz w:val="24"/>
          <w:szCs w:val="24"/>
          <w:lang w:val="en-US"/>
          <w:rPrChange w:id="930" w:author="user" w:date="2020-09-08T18:02:00Z">
            <w:rPr>
              <w:rStyle w:val="Hyperlink"/>
              <w:rFonts w:ascii="Arial" w:hAnsi="Arial" w:cs="Arial"/>
              <w:sz w:val="24"/>
              <w:szCs w:val="24"/>
              <w:lang w:val="ru-RU"/>
            </w:rPr>
          </w:rPrChange>
        </w:rPr>
        <w:t>/#:~:</w:t>
      </w:r>
      <w:r w:rsidR="007356B7" w:rsidRPr="0051607A">
        <w:rPr>
          <w:rStyle w:val="Hyperlink"/>
          <w:rFonts w:ascii="Arial" w:hAnsi="Arial" w:cs="Arial"/>
          <w:sz w:val="24"/>
          <w:szCs w:val="24"/>
          <w:lang w:val="en-US"/>
        </w:rPr>
        <w:t>text</w:t>
      </w:r>
      <w:r w:rsidR="007356B7" w:rsidRPr="00702A81">
        <w:rPr>
          <w:rStyle w:val="Hyperlink"/>
          <w:rFonts w:ascii="Arial" w:hAnsi="Arial" w:cs="Arial"/>
          <w:sz w:val="24"/>
          <w:szCs w:val="24"/>
          <w:lang w:val="en-US"/>
          <w:rPrChange w:id="931" w:author="user" w:date="2020-09-08T18:02:00Z">
            <w:rPr>
              <w:rStyle w:val="Hyperlink"/>
              <w:rFonts w:ascii="Arial" w:hAnsi="Arial" w:cs="Arial"/>
              <w:sz w:val="24"/>
              <w:szCs w:val="24"/>
              <w:lang w:val="ru-RU"/>
            </w:rPr>
          </w:rPrChange>
        </w:rPr>
        <w:t>=</w:t>
      </w:r>
      <w:r w:rsidR="007356B7" w:rsidRPr="0051607A">
        <w:rPr>
          <w:rStyle w:val="Hyperlink"/>
          <w:rFonts w:ascii="Arial" w:hAnsi="Arial" w:cs="Arial"/>
          <w:sz w:val="24"/>
          <w:szCs w:val="24"/>
          <w:lang w:val="en-US"/>
        </w:rPr>
        <w:t>The</w:t>
      </w:r>
      <w:r w:rsidR="007356B7" w:rsidRPr="00702A81">
        <w:rPr>
          <w:rStyle w:val="Hyperlink"/>
          <w:rFonts w:ascii="Arial" w:hAnsi="Arial" w:cs="Arial"/>
          <w:sz w:val="24"/>
          <w:szCs w:val="24"/>
          <w:lang w:val="en-US"/>
          <w:rPrChange w:id="932" w:author="user" w:date="2020-09-08T18:02:00Z">
            <w:rPr>
              <w:rStyle w:val="Hyperlink"/>
              <w:rFonts w:ascii="Arial" w:hAnsi="Arial" w:cs="Arial"/>
              <w:sz w:val="24"/>
              <w:szCs w:val="24"/>
              <w:lang w:val="ru-RU"/>
            </w:rPr>
          </w:rPrChange>
        </w:rPr>
        <w:t>%20</w:t>
      </w:r>
      <w:r w:rsidR="007356B7" w:rsidRPr="0051607A">
        <w:rPr>
          <w:rStyle w:val="Hyperlink"/>
          <w:rFonts w:ascii="Arial" w:hAnsi="Arial" w:cs="Arial"/>
          <w:sz w:val="24"/>
          <w:szCs w:val="24"/>
          <w:lang w:val="en-US"/>
        </w:rPr>
        <w:t>most</w:t>
      </w:r>
      <w:r w:rsidR="007356B7" w:rsidRPr="00702A81">
        <w:rPr>
          <w:rStyle w:val="Hyperlink"/>
          <w:rFonts w:ascii="Arial" w:hAnsi="Arial" w:cs="Arial"/>
          <w:sz w:val="24"/>
          <w:szCs w:val="24"/>
          <w:lang w:val="en-US"/>
          <w:rPrChange w:id="933" w:author="user" w:date="2020-09-08T18:02:00Z">
            <w:rPr>
              <w:rStyle w:val="Hyperlink"/>
              <w:rFonts w:ascii="Arial" w:hAnsi="Arial" w:cs="Arial"/>
              <w:sz w:val="24"/>
              <w:szCs w:val="24"/>
              <w:lang w:val="ru-RU"/>
            </w:rPr>
          </w:rPrChange>
        </w:rPr>
        <w:t>%20</w:t>
      </w:r>
      <w:r w:rsidR="007356B7" w:rsidRPr="0051607A">
        <w:rPr>
          <w:rStyle w:val="Hyperlink"/>
          <w:rFonts w:ascii="Arial" w:hAnsi="Arial" w:cs="Arial"/>
          <w:sz w:val="24"/>
          <w:szCs w:val="24"/>
          <w:lang w:val="en-US"/>
        </w:rPr>
        <w:t>common</w:t>
      </w:r>
      <w:r w:rsidR="007356B7" w:rsidRPr="00702A81">
        <w:rPr>
          <w:rStyle w:val="Hyperlink"/>
          <w:rFonts w:ascii="Arial" w:hAnsi="Arial" w:cs="Arial"/>
          <w:sz w:val="24"/>
          <w:szCs w:val="24"/>
          <w:lang w:val="en-US"/>
          <w:rPrChange w:id="934" w:author="user" w:date="2020-09-08T18:02:00Z">
            <w:rPr>
              <w:rStyle w:val="Hyperlink"/>
              <w:rFonts w:ascii="Arial" w:hAnsi="Arial" w:cs="Arial"/>
              <w:sz w:val="24"/>
              <w:szCs w:val="24"/>
              <w:lang w:val="ru-RU"/>
            </w:rPr>
          </w:rPrChange>
        </w:rPr>
        <w:t>%20</w:t>
      </w:r>
      <w:r w:rsidR="007356B7" w:rsidRPr="0051607A">
        <w:rPr>
          <w:rStyle w:val="Hyperlink"/>
          <w:rFonts w:ascii="Arial" w:hAnsi="Arial" w:cs="Arial"/>
          <w:sz w:val="24"/>
          <w:szCs w:val="24"/>
          <w:lang w:val="en-US"/>
        </w:rPr>
        <w:t>reason</w:t>
      </w:r>
      <w:r w:rsidR="007356B7" w:rsidRPr="00702A81">
        <w:rPr>
          <w:rStyle w:val="Hyperlink"/>
          <w:rFonts w:ascii="Arial" w:hAnsi="Arial" w:cs="Arial"/>
          <w:sz w:val="24"/>
          <w:szCs w:val="24"/>
          <w:lang w:val="en-US"/>
          <w:rPrChange w:id="935" w:author="user" w:date="2020-09-08T18:02:00Z">
            <w:rPr>
              <w:rStyle w:val="Hyperlink"/>
              <w:rFonts w:ascii="Arial" w:hAnsi="Arial" w:cs="Arial"/>
              <w:sz w:val="24"/>
              <w:szCs w:val="24"/>
              <w:lang w:val="ru-RU"/>
            </w:rPr>
          </w:rPrChange>
        </w:rPr>
        <w:t>%20</w:t>
      </w:r>
      <w:r w:rsidR="007356B7" w:rsidRPr="0051607A">
        <w:rPr>
          <w:rStyle w:val="Hyperlink"/>
          <w:rFonts w:ascii="Arial" w:hAnsi="Arial" w:cs="Arial"/>
          <w:sz w:val="24"/>
          <w:szCs w:val="24"/>
          <w:lang w:val="en-US"/>
        </w:rPr>
        <w:t>people</w:t>
      </w:r>
      <w:r w:rsidR="007356B7" w:rsidRPr="00702A81">
        <w:rPr>
          <w:rStyle w:val="Hyperlink"/>
          <w:rFonts w:ascii="Arial" w:hAnsi="Arial" w:cs="Arial"/>
          <w:sz w:val="24"/>
          <w:szCs w:val="24"/>
          <w:lang w:val="en-US"/>
          <w:rPrChange w:id="936" w:author="user" w:date="2020-09-08T18:02:00Z">
            <w:rPr>
              <w:rStyle w:val="Hyperlink"/>
              <w:rFonts w:ascii="Arial" w:hAnsi="Arial" w:cs="Arial"/>
              <w:sz w:val="24"/>
              <w:szCs w:val="24"/>
              <w:lang w:val="ru-RU"/>
            </w:rPr>
          </w:rPrChange>
        </w:rPr>
        <w:t>,</w:t>
      </w:r>
      <w:r w:rsidR="007356B7" w:rsidRPr="0051607A">
        <w:rPr>
          <w:rStyle w:val="Hyperlink"/>
          <w:rFonts w:ascii="Arial" w:hAnsi="Arial" w:cs="Arial"/>
          <w:sz w:val="24"/>
          <w:szCs w:val="24"/>
          <w:lang w:val="en-US"/>
        </w:rPr>
        <w:t>they</w:t>
      </w:r>
      <w:r w:rsidR="007356B7" w:rsidRPr="00702A81">
        <w:rPr>
          <w:rStyle w:val="Hyperlink"/>
          <w:rFonts w:ascii="Arial" w:hAnsi="Arial" w:cs="Arial"/>
          <w:sz w:val="24"/>
          <w:szCs w:val="24"/>
          <w:lang w:val="en-US"/>
          <w:rPrChange w:id="937" w:author="user" w:date="2020-09-08T18:02:00Z">
            <w:rPr>
              <w:rStyle w:val="Hyperlink"/>
              <w:rFonts w:ascii="Arial" w:hAnsi="Arial" w:cs="Arial"/>
              <w:sz w:val="24"/>
              <w:szCs w:val="24"/>
              <w:lang w:val="ru-RU"/>
            </w:rPr>
          </w:rPrChange>
        </w:rPr>
        <w:t>%20</w:t>
      </w:r>
      <w:r w:rsidR="007356B7" w:rsidRPr="0051607A">
        <w:rPr>
          <w:rStyle w:val="Hyperlink"/>
          <w:rFonts w:ascii="Arial" w:hAnsi="Arial" w:cs="Arial"/>
          <w:sz w:val="24"/>
          <w:szCs w:val="24"/>
          <w:lang w:val="en-US"/>
        </w:rPr>
        <w:t>lack</w:t>
      </w:r>
      <w:r w:rsidR="007356B7" w:rsidRPr="00702A81">
        <w:rPr>
          <w:rStyle w:val="Hyperlink"/>
          <w:rFonts w:ascii="Arial" w:hAnsi="Arial" w:cs="Arial"/>
          <w:sz w:val="24"/>
          <w:szCs w:val="24"/>
          <w:lang w:val="en-US"/>
          <w:rPrChange w:id="938" w:author="user" w:date="2020-09-08T18:02:00Z">
            <w:rPr>
              <w:rStyle w:val="Hyperlink"/>
              <w:rFonts w:ascii="Arial" w:hAnsi="Arial" w:cs="Arial"/>
              <w:sz w:val="24"/>
              <w:szCs w:val="24"/>
              <w:lang w:val="ru-RU"/>
            </w:rPr>
          </w:rPrChange>
        </w:rPr>
        <w:t>%20</w:t>
      </w:r>
      <w:r w:rsidR="007356B7" w:rsidRPr="0051607A">
        <w:rPr>
          <w:rStyle w:val="Hyperlink"/>
          <w:rFonts w:ascii="Arial" w:hAnsi="Arial" w:cs="Arial"/>
          <w:sz w:val="24"/>
          <w:szCs w:val="24"/>
          <w:lang w:val="en-US"/>
        </w:rPr>
        <w:t>the</w:t>
      </w:r>
      <w:r w:rsidR="007356B7" w:rsidRPr="00702A81">
        <w:rPr>
          <w:rStyle w:val="Hyperlink"/>
          <w:rFonts w:ascii="Arial" w:hAnsi="Arial" w:cs="Arial"/>
          <w:sz w:val="24"/>
          <w:szCs w:val="24"/>
          <w:lang w:val="en-US"/>
          <w:rPrChange w:id="939" w:author="user" w:date="2020-09-08T18:02:00Z">
            <w:rPr>
              <w:rStyle w:val="Hyperlink"/>
              <w:rFonts w:ascii="Arial" w:hAnsi="Arial" w:cs="Arial"/>
              <w:sz w:val="24"/>
              <w:szCs w:val="24"/>
              <w:lang w:val="ru-RU"/>
            </w:rPr>
          </w:rPrChange>
        </w:rPr>
        <w:t>%20</w:t>
      </w:r>
      <w:r w:rsidR="007356B7" w:rsidRPr="0051607A">
        <w:rPr>
          <w:rStyle w:val="Hyperlink"/>
          <w:rFonts w:ascii="Arial" w:hAnsi="Arial" w:cs="Arial"/>
          <w:sz w:val="24"/>
          <w:szCs w:val="24"/>
          <w:lang w:val="en-US"/>
        </w:rPr>
        <w:t>right</w:t>
      </w:r>
      <w:r w:rsidR="007356B7" w:rsidRPr="00702A81">
        <w:rPr>
          <w:rStyle w:val="Hyperlink"/>
          <w:rFonts w:ascii="Arial" w:hAnsi="Arial" w:cs="Arial"/>
          <w:sz w:val="24"/>
          <w:szCs w:val="24"/>
          <w:lang w:val="en-US"/>
          <w:rPrChange w:id="940" w:author="user" w:date="2020-09-08T18:02:00Z">
            <w:rPr>
              <w:rStyle w:val="Hyperlink"/>
              <w:rFonts w:ascii="Arial" w:hAnsi="Arial" w:cs="Arial"/>
              <w:sz w:val="24"/>
              <w:szCs w:val="24"/>
              <w:lang w:val="ru-RU"/>
            </w:rPr>
          </w:rPrChange>
        </w:rPr>
        <w:t>%20</w:t>
      </w:r>
      <w:r w:rsidR="007356B7" w:rsidRPr="0051607A">
        <w:rPr>
          <w:rStyle w:val="Hyperlink"/>
          <w:rFonts w:ascii="Arial" w:hAnsi="Arial" w:cs="Arial"/>
          <w:sz w:val="24"/>
          <w:szCs w:val="24"/>
          <w:lang w:val="en-US"/>
        </w:rPr>
        <w:t>tools</w:t>
      </w:r>
      <w:r w:rsidR="007356B7" w:rsidRPr="00702A81">
        <w:rPr>
          <w:rStyle w:val="Hyperlink"/>
          <w:rFonts w:ascii="Arial" w:hAnsi="Arial" w:cs="Arial"/>
          <w:sz w:val="24"/>
          <w:szCs w:val="24"/>
          <w:lang w:val="en-US"/>
          <w:rPrChange w:id="941" w:author="user" w:date="2020-09-08T18:02:00Z">
            <w:rPr>
              <w:rStyle w:val="Hyperlink"/>
              <w:rFonts w:ascii="Arial" w:hAnsi="Arial" w:cs="Arial"/>
              <w:sz w:val="24"/>
              <w:szCs w:val="24"/>
              <w:lang w:val="ru-RU"/>
            </w:rPr>
          </w:rPrChange>
        </w:rPr>
        <w:t>.&amp;</w:t>
      </w:r>
      <w:r w:rsidR="007356B7" w:rsidRPr="0051607A">
        <w:rPr>
          <w:rStyle w:val="Hyperlink"/>
          <w:rFonts w:ascii="Arial" w:hAnsi="Arial" w:cs="Arial"/>
          <w:sz w:val="24"/>
          <w:szCs w:val="24"/>
          <w:lang w:val="en-US"/>
        </w:rPr>
        <w:t>text</w:t>
      </w:r>
      <w:r w:rsidR="007356B7" w:rsidRPr="00702A81">
        <w:rPr>
          <w:rStyle w:val="Hyperlink"/>
          <w:rFonts w:ascii="Arial" w:hAnsi="Arial" w:cs="Arial"/>
          <w:sz w:val="24"/>
          <w:szCs w:val="24"/>
          <w:lang w:val="en-US"/>
          <w:rPrChange w:id="942" w:author="user" w:date="2020-09-08T18:02:00Z">
            <w:rPr>
              <w:rStyle w:val="Hyperlink"/>
              <w:rFonts w:ascii="Arial" w:hAnsi="Arial" w:cs="Arial"/>
              <w:sz w:val="24"/>
              <w:szCs w:val="24"/>
              <w:lang w:val="ru-RU"/>
            </w:rPr>
          </w:rPrChange>
        </w:rPr>
        <w:t>=</w:t>
      </w:r>
      <w:r w:rsidR="007356B7" w:rsidRPr="0051607A">
        <w:rPr>
          <w:rStyle w:val="Hyperlink"/>
          <w:rFonts w:ascii="Arial" w:hAnsi="Arial" w:cs="Arial"/>
          <w:sz w:val="24"/>
          <w:szCs w:val="24"/>
          <w:lang w:val="en-US"/>
        </w:rPr>
        <w:t>Today</w:t>
      </w:r>
      <w:r w:rsidR="007356B7" w:rsidRPr="00702A81">
        <w:rPr>
          <w:rStyle w:val="Hyperlink"/>
          <w:rFonts w:ascii="Arial" w:hAnsi="Arial" w:cs="Arial"/>
          <w:sz w:val="24"/>
          <w:szCs w:val="24"/>
          <w:lang w:val="en-US"/>
          <w:rPrChange w:id="943" w:author="user" w:date="2020-09-08T18:02:00Z">
            <w:rPr>
              <w:rStyle w:val="Hyperlink"/>
              <w:rFonts w:ascii="Arial" w:hAnsi="Arial" w:cs="Arial"/>
              <w:sz w:val="24"/>
              <w:szCs w:val="24"/>
              <w:lang w:val="ru-RU"/>
            </w:rPr>
          </w:rPrChange>
        </w:rPr>
        <w:t>%20</w:t>
      </w:r>
      <w:r w:rsidR="007356B7" w:rsidRPr="0051607A">
        <w:rPr>
          <w:rStyle w:val="Hyperlink"/>
          <w:rFonts w:ascii="Arial" w:hAnsi="Arial" w:cs="Arial"/>
          <w:sz w:val="24"/>
          <w:szCs w:val="24"/>
          <w:lang w:val="en-US"/>
        </w:rPr>
        <w:t>there</w:t>
      </w:r>
      <w:r w:rsidR="007356B7" w:rsidRPr="00702A81">
        <w:rPr>
          <w:rStyle w:val="Hyperlink"/>
          <w:rFonts w:ascii="Arial" w:hAnsi="Arial" w:cs="Arial"/>
          <w:sz w:val="24"/>
          <w:szCs w:val="24"/>
          <w:lang w:val="en-US"/>
          <w:rPrChange w:id="944" w:author="user" w:date="2020-09-08T18:02:00Z">
            <w:rPr>
              <w:rStyle w:val="Hyperlink"/>
              <w:rFonts w:ascii="Arial" w:hAnsi="Arial" w:cs="Arial"/>
              <w:sz w:val="24"/>
              <w:szCs w:val="24"/>
              <w:lang w:val="ru-RU"/>
            </w:rPr>
          </w:rPrChange>
        </w:rPr>
        <w:t>%20</w:t>
      </w:r>
      <w:r w:rsidR="007356B7" w:rsidRPr="0051607A">
        <w:rPr>
          <w:rStyle w:val="Hyperlink"/>
          <w:rFonts w:ascii="Arial" w:hAnsi="Arial" w:cs="Arial"/>
          <w:sz w:val="24"/>
          <w:szCs w:val="24"/>
          <w:lang w:val="en-US"/>
        </w:rPr>
        <w:t>are</w:t>
      </w:r>
      <w:r w:rsidR="007356B7" w:rsidRPr="00702A81">
        <w:rPr>
          <w:rStyle w:val="Hyperlink"/>
          <w:rFonts w:ascii="Arial" w:hAnsi="Arial" w:cs="Arial"/>
          <w:sz w:val="24"/>
          <w:szCs w:val="24"/>
          <w:lang w:val="en-US"/>
          <w:rPrChange w:id="945" w:author="user" w:date="2020-09-08T18:02:00Z">
            <w:rPr>
              <w:rStyle w:val="Hyperlink"/>
              <w:rFonts w:ascii="Arial" w:hAnsi="Arial" w:cs="Arial"/>
              <w:sz w:val="24"/>
              <w:szCs w:val="24"/>
              <w:lang w:val="ru-RU"/>
            </w:rPr>
          </w:rPrChange>
        </w:rPr>
        <w:t>%20</w:t>
      </w:r>
      <w:r w:rsidR="007356B7" w:rsidRPr="0051607A">
        <w:rPr>
          <w:rStyle w:val="Hyperlink"/>
          <w:rFonts w:ascii="Arial" w:hAnsi="Arial" w:cs="Arial"/>
          <w:sz w:val="24"/>
          <w:szCs w:val="24"/>
          <w:lang w:val="en-US"/>
        </w:rPr>
        <w:t>loads</w:t>
      </w:r>
      <w:r w:rsidR="007356B7" w:rsidRPr="00702A81">
        <w:rPr>
          <w:rStyle w:val="Hyperlink"/>
          <w:rFonts w:ascii="Arial" w:hAnsi="Arial" w:cs="Arial"/>
          <w:sz w:val="24"/>
          <w:szCs w:val="24"/>
          <w:lang w:val="en-US"/>
          <w:rPrChange w:id="946" w:author="user" w:date="2020-09-08T18:02:00Z">
            <w:rPr>
              <w:rStyle w:val="Hyperlink"/>
              <w:rFonts w:ascii="Arial" w:hAnsi="Arial" w:cs="Arial"/>
              <w:sz w:val="24"/>
              <w:szCs w:val="24"/>
              <w:lang w:val="ru-RU"/>
            </w:rPr>
          </w:rPrChange>
        </w:rPr>
        <w:t>%20</w:t>
      </w:r>
      <w:r w:rsidR="007356B7" w:rsidRPr="0051607A">
        <w:rPr>
          <w:rStyle w:val="Hyperlink"/>
          <w:rFonts w:ascii="Arial" w:hAnsi="Arial" w:cs="Arial"/>
          <w:sz w:val="24"/>
          <w:szCs w:val="24"/>
          <w:lang w:val="en-US"/>
        </w:rPr>
        <w:t>of</w:t>
      </w:r>
      <w:r w:rsidR="007356B7" w:rsidRPr="00702A81">
        <w:rPr>
          <w:rStyle w:val="Hyperlink"/>
          <w:rFonts w:ascii="Arial" w:hAnsi="Arial" w:cs="Arial"/>
          <w:sz w:val="24"/>
          <w:szCs w:val="24"/>
          <w:lang w:val="en-US"/>
          <w:rPrChange w:id="947" w:author="user" w:date="2020-09-08T18:02:00Z">
            <w:rPr>
              <w:rStyle w:val="Hyperlink"/>
              <w:rFonts w:ascii="Arial" w:hAnsi="Arial" w:cs="Arial"/>
              <w:sz w:val="24"/>
              <w:szCs w:val="24"/>
              <w:lang w:val="ru-RU"/>
            </w:rPr>
          </w:rPrChange>
        </w:rPr>
        <w:t>,</w:t>
      </w:r>
      <w:r w:rsidR="007356B7" w:rsidRPr="0051607A">
        <w:rPr>
          <w:rStyle w:val="Hyperlink"/>
          <w:rFonts w:ascii="Arial" w:hAnsi="Arial" w:cs="Arial"/>
          <w:sz w:val="24"/>
          <w:szCs w:val="24"/>
          <w:lang w:val="en-US"/>
        </w:rPr>
        <w:t>piano</w:t>
      </w:r>
      <w:r w:rsidR="007356B7" w:rsidRPr="00702A81">
        <w:rPr>
          <w:rStyle w:val="Hyperlink"/>
          <w:rFonts w:ascii="Arial" w:hAnsi="Arial" w:cs="Arial"/>
          <w:sz w:val="24"/>
          <w:szCs w:val="24"/>
          <w:lang w:val="en-US"/>
          <w:rPrChange w:id="948" w:author="user" w:date="2020-09-08T18:02:00Z">
            <w:rPr>
              <w:rStyle w:val="Hyperlink"/>
              <w:rFonts w:ascii="Arial" w:hAnsi="Arial" w:cs="Arial"/>
              <w:sz w:val="24"/>
              <w:szCs w:val="24"/>
              <w:lang w:val="ru-RU"/>
            </w:rPr>
          </w:rPrChange>
        </w:rPr>
        <w:t>%20</w:t>
      </w:r>
      <w:r w:rsidR="007356B7" w:rsidRPr="0051607A">
        <w:rPr>
          <w:rStyle w:val="Hyperlink"/>
          <w:rFonts w:ascii="Arial" w:hAnsi="Arial" w:cs="Arial"/>
          <w:sz w:val="24"/>
          <w:szCs w:val="24"/>
          <w:lang w:val="en-US"/>
        </w:rPr>
        <w:t>faster</w:t>
      </w:r>
      <w:r w:rsidR="007356B7" w:rsidRPr="00702A81">
        <w:rPr>
          <w:rStyle w:val="Hyperlink"/>
          <w:rFonts w:ascii="Arial" w:hAnsi="Arial" w:cs="Arial"/>
          <w:sz w:val="24"/>
          <w:szCs w:val="24"/>
          <w:lang w:val="en-US"/>
          <w:rPrChange w:id="949" w:author="user" w:date="2020-09-08T18:02:00Z">
            <w:rPr>
              <w:rStyle w:val="Hyperlink"/>
              <w:rFonts w:ascii="Arial" w:hAnsi="Arial" w:cs="Arial"/>
              <w:sz w:val="24"/>
              <w:szCs w:val="24"/>
              <w:lang w:val="ru-RU"/>
            </w:rPr>
          </w:rPrChange>
        </w:rPr>
        <w:t>%20</w:t>
      </w:r>
      <w:r w:rsidR="007356B7" w:rsidRPr="0051607A">
        <w:rPr>
          <w:rStyle w:val="Hyperlink"/>
          <w:rFonts w:ascii="Arial" w:hAnsi="Arial" w:cs="Arial"/>
          <w:sz w:val="24"/>
          <w:szCs w:val="24"/>
          <w:lang w:val="en-US"/>
        </w:rPr>
        <w:t>than</w:t>
      </w:r>
      <w:r w:rsidR="007356B7" w:rsidRPr="00702A81">
        <w:rPr>
          <w:rStyle w:val="Hyperlink"/>
          <w:rFonts w:ascii="Arial" w:hAnsi="Arial" w:cs="Arial"/>
          <w:sz w:val="24"/>
          <w:szCs w:val="24"/>
          <w:lang w:val="en-US"/>
          <w:rPrChange w:id="950" w:author="user" w:date="2020-09-08T18:02:00Z">
            <w:rPr>
              <w:rStyle w:val="Hyperlink"/>
              <w:rFonts w:ascii="Arial" w:hAnsi="Arial" w:cs="Arial"/>
              <w:sz w:val="24"/>
              <w:szCs w:val="24"/>
              <w:lang w:val="ru-RU"/>
            </w:rPr>
          </w:rPrChange>
        </w:rPr>
        <w:t>%20</w:t>
      </w:r>
      <w:r w:rsidR="007356B7" w:rsidRPr="0051607A">
        <w:rPr>
          <w:rStyle w:val="Hyperlink"/>
          <w:rFonts w:ascii="Arial" w:hAnsi="Arial" w:cs="Arial"/>
          <w:sz w:val="24"/>
          <w:szCs w:val="24"/>
          <w:lang w:val="en-US"/>
        </w:rPr>
        <w:t>ever</w:t>
      </w:r>
      <w:r w:rsidR="007356B7" w:rsidRPr="00702A81">
        <w:rPr>
          <w:rStyle w:val="Hyperlink"/>
          <w:rFonts w:ascii="Arial" w:hAnsi="Arial" w:cs="Arial"/>
          <w:sz w:val="24"/>
          <w:szCs w:val="24"/>
          <w:lang w:val="en-US"/>
          <w:rPrChange w:id="951" w:author="user" w:date="2020-09-08T18:02:00Z">
            <w:rPr>
              <w:rStyle w:val="Hyperlink"/>
              <w:rFonts w:ascii="Arial" w:hAnsi="Arial" w:cs="Arial"/>
              <w:sz w:val="24"/>
              <w:szCs w:val="24"/>
              <w:lang w:val="ru-RU"/>
            </w:rPr>
          </w:rPrChange>
        </w:rPr>
        <w:t>%20</w:t>
      </w:r>
      <w:r w:rsidR="007356B7" w:rsidRPr="0051607A">
        <w:rPr>
          <w:rStyle w:val="Hyperlink"/>
          <w:rFonts w:ascii="Arial" w:hAnsi="Arial" w:cs="Arial"/>
          <w:sz w:val="24"/>
          <w:szCs w:val="24"/>
          <w:lang w:val="en-US"/>
        </w:rPr>
        <w:t>before</w:t>
      </w:r>
      <w:r w:rsidR="004D350F">
        <w:rPr>
          <w:rStyle w:val="Hyperlink"/>
          <w:rFonts w:ascii="Arial" w:hAnsi="Arial" w:cs="Arial"/>
          <w:sz w:val="24"/>
          <w:szCs w:val="24"/>
          <w:lang w:val="en-US"/>
        </w:rPr>
        <w:fldChar w:fldCharType="end"/>
      </w:r>
      <w:r w:rsidR="007356B7" w:rsidRPr="00702A81">
        <w:rPr>
          <w:rFonts w:ascii="Arial" w:hAnsi="Arial" w:cs="Arial"/>
          <w:sz w:val="24"/>
          <w:szCs w:val="24"/>
          <w:lang w:val="en-US"/>
          <w:rPrChange w:id="952" w:author="user" w:date="2020-09-08T18:02:00Z">
            <w:rPr>
              <w:rFonts w:ascii="Arial" w:hAnsi="Arial" w:cs="Arial"/>
              <w:sz w:val="24"/>
              <w:szCs w:val="24"/>
              <w:lang w:val="ru-RU"/>
            </w:rPr>
          </w:rPrChange>
        </w:rPr>
        <w:t>.</w:t>
      </w:r>
    </w:p>
    <w:p w14:paraId="0F0B525F" w14:textId="7CCF71ED" w:rsidR="00020D1F" w:rsidRDefault="007356B7"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rPr>
        <w:t>Алтернативи</w:t>
      </w:r>
      <w:r w:rsidR="00020D1F" w:rsidRPr="00020D1F">
        <w:rPr>
          <w:rFonts w:ascii="Arial" w:hAnsi="Arial" w:cs="Arial"/>
          <w:sz w:val="24"/>
          <w:szCs w:val="24"/>
        </w:rPr>
        <w:t xml:space="preserve">. </w:t>
      </w:r>
      <w:r w:rsidR="00020D1F" w:rsidRPr="004D350F">
        <w:rPr>
          <w:rFonts w:ascii="Arial" w:hAnsi="Arial" w:cs="Arial"/>
          <w:sz w:val="24"/>
          <w:szCs w:val="24"/>
          <w:lang w:val="ru-RU"/>
        </w:rPr>
        <w:t>[</w:t>
      </w:r>
      <w:r w:rsidR="00020D1F" w:rsidRPr="00020D1F">
        <w:rPr>
          <w:rFonts w:ascii="Arial" w:hAnsi="Arial" w:cs="Arial"/>
          <w:sz w:val="24"/>
          <w:szCs w:val="24"/>
        </w:rPr>
        <w:t>Онлайн</w:t>
      </w:r>
      <w:r w:rsidR="00020D1F" w:rsidRPr="004D350F">
        <w:rPr>
          <w:rFonts w:ascii="Arial" w:hAnsi="Arial" w:cs="Arial"/>
          <w:sz w:val="24"/>
          <w:szCs w:val="24"/>
          <w:lang w:val="ru-RU"/>
        </w:rPr>
        <w:t>] [</w:t>
      </w:r>
      <w:r w:rsidR="00020D1F" w:rsidRPr="00020D1F">
        <w:rPr>
          <w:rFonts w:ascii="Arial" w:hAnsi="Arial" w:cs="Arial"/>
          <w:sz w:val="24"/>
          <w:szCs w:val="24"/>
        </w:rPr>
        <w:t>Цитирано: 07 09 2020г.</w:t>
      </w:r>
      <w:r w:rsidR="00020D1F" w:rsidRPr="004D350F">
        <w:rPr>
          <w:rFonts w:ascii="Arial" w:hAnsi="Arial" w:cs="Arial"/>
          <w:sz w:val="24"/>
          <w:szCs w:val="24"/>
          <w:lang w:val="ru-RU"/>
        </w:rPr>
        <w:t xml:space="preserve">] </w:t>
      </w:r>
      <w:hyperlink r:id="rId61" w:anchor="4-uberchord-free--" w:history="1">
        <w:r w:rsidRPr="0051607A">
          <w:rPr>
            <w:rStyle w:val="Hyperlink"/>
            <w:rFonts w:ascii="Arial" w:hAnsi="Arial" w:cs="Arial"/>
            <w:sz w:val="24"/>
            <w:szCs w:val="24"/>
          </w:rPr>
          <w:t>https://www.pastemagazine.com/tech/apps/learn-a-new-musical-instrument-with-these-10-great/#4-uberchord-free--</w:t>
        </w:r>
      </w:hyperlink>
    </w:p>
    <w:p w14:paraId="08399D9B" w14:textId="2EB201E6" w:rsidR="00E474ED" w:rsidRPr="00E474ED" w:rsidRDefault="00E474ED"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rPr>
        <w:t>Проучване за хората, които искат да научат музикален инструмент</w:t>
      </w:r>
      <w:r w:rsidR="007356B7" w:rsidRPr="00E474ED">
        <w:rPr>
          <w:rFonts w:ascii="Arial" w:hAnsi="Arial" w:cs="Arial"/>
          <w:sz w:val="24"/>
          <w:szCs w:val="24"/>
        </w:rPr>
        <w:t xml:space="preserve">. </w:t>
      </w:r>
      <w:r w:rsidR="007356B7" w:rsidRPr="004D350F">
        <w:rPr>
          <w:rFonts w:ascii="Arial" w:hAnsi="Arial" w:cs="Arial"/>
          <w:sz w:val="24"/>
          <w:szCs w:val="24"/>
          <w:lang w:val="ru-RU"/>
        </w:rPr>
        <w:t>[</w:t>
      </w:r>
      <w:r w:rsidR="007356B7" w:rsidRPr="00E474ED">
        <w:rPr>
          <w:rFonts w:ascii="Arial" w:hAnsi="Arial" w:cs="Arial"/>
          <w:sz w:val="24"/>
          <w:szCs w:val="24"/>
        </w:rPr>
        <w:t>Онлайн</w:t>
      </w:r>
      <w:r w:rsidR="007356B7" w:rsidRPr="004D350F">
        <w:rPr>
          <w:rFonts w:ascii="Arial" w:hAnsi="Arial" w:cs="Arial"/>
          <w:sz w:val="24"/>
          <w:szCs w:val="24"/>
          <w:lang w:val="ru-RU"/>
        </w:rPr>
        <w:t>] [</w:t>
      </w:r>
      <w:r w:rsidR="007356B7" w:rsidRPr="00E474ED">
        <w:rPr>
          <w:rFonts w:ascii="Arial" w:hAnsi="Arial" w:cs="Arial"/>
          <w:sz w:val="24"/>
          <w:szCs w:val="24"/>
        </w:rPr>
        <w:t>Цитирано: 07 09 2020г.</w:t>
      </w:r>
      <w:r w:rsidR="007356B7" w:rsidRPr="004D350F">
        <w:rPr>
          <w:rFonts w:ascii="Arial" w:hAnsi="Arial" w:cs="Arial"/>
          <w:sz w:val="24"/>
          <w:szCs w:val="24"/>
          <w:lang w:val="ru-RU"/>
        </w:rPr>
        <w:t xml:space="preserve">] </w:t>
      </w:r>
      <w:r w:rsidR="004D350F">
        <w:rPr>
          <w:rStyle w:val="Hyperlink"/>
          <w:rFonts w:ascii="Arial" w:hAnsi="Arial" w:cs="Arial"/>
          <w:sz w:val="24"/>
          <w:szCs w:val="24"/>
          <w:lang w:val="en-US"/>
        </w:rPr>
        <w:fldChar w:fldCharType="begin"/>
      </w:r>
      <w:r w:rsidR="004D350F" w:rsidRPr="004D350F">
        <w:rPr>
          <w:rStyle w:val="Hyperlink"/>
          <w:rFonts w:ascii="Arial" w:hAnsi="Arial" w:cs="Arial"/>
          <w:sz w:val="24"/>
          <w:szCs w:val="24"/>
          <w:lang w:val="ru-RU"/>
        </w:rPr>
        <w:instrText xml:space="preserve"> </w:instrText>
      </w:r>
      <w:r w:rsidR="004D350F">
        <w:rPr>
          <w:rStyle w:val="Hyperlink"/>
          <w:rFonts w:ascii="Arial" w:hAnsi="Arial" w:cs="Arial"/>
          <w:sz w:val="24"/>
          <w:szCs w:val="24"/>
          <w:lang w:val="en-US"/>
        </w:rPr>
        <w:instrText>HYPERLINK</w:instrText>
      </w:r>
      <w:r w:rsidR="004D350F" w:rsidRPr="004D350F">
        <w:rPr>
          <w:rStyle w:val="Hyperlink"/>
          <w:rFonts w:ascii="Arial" w:hAnsi="Arial" w:cs="Arial"/>
          <w:sz w:val="24"/>
          <w:szCs w:val="24"/>
          <w:lang w:val="ru-RU"/>
        </w:rPr>
        <w:instrText xml:space="preserve"> "</w:instrText>
      </w:r>
      <w:r w:rsidR="004D350F">
        <w:rPr>
          <w:rStyle w:val="Hyperlink"/>
          <w:rFonts w:ascii="Arial" w:hAnsi="Arial" w:cs="Arial"/>
          <w:sz w:val="24"/>
          <w:szCs w:val="24"/>
          <w:lang w:val="en-US"/>
        </w:rPr>
        <w:instrText>https</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www</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classicfm</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com</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music</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news</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children</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learning</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musical</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instruments</w:instrText>
      </w:r>
      <w:r w:rsidR="004D350F" w:rsidRPr="004D350F">
        <w:rPr>
          <w:rStyle w:val="Hyperlink"/>
          <w:rFonts w:ascii="Arial" w:hAnsi="Arial" w:cs="Arial"/>
          <w:sz w:val="24"/>
          <w:szCs w:val="24"/>
          <w:lang w:val="ru-RU"/>
        </w:rPr>
        <w:instrText>-</w:instrText>
      </w:r>
      <w:r w:rsidR="004D350F">
        <w:rPr>
          <w:rStyle w:val="Hyperlink"/>
          <w:rFonts w:ascii="Arial" w:hAnsi="Arial" w:cs="Arial"/>
          <w:sz w:val="24"/>
          <w:szCs w:val="24"/>
          <w:lang w:val="en-US"/>
        </w:rPr>
        <w:instrText>survey</w:instrText>
      </w:r>
      <w:r w:rsidR="004D350F" w:rsidRPr="004D350F">
        <w:rPr>
          <w:rStyle w:val="Hyperlink"/>
          <w:rFonts w:ascii="Arial" w:hAnsi="Arial" w:cs="Arial"/>
          <w:sz w:val="24"/>
          <w:szCs w:val="24"/>
          <w:lang w:val="ru-RU"/>
        </w:rPr>
        <w:instrText xml:space="preserve">/" </w:instrText>
      </w:r>
      <w:r w:rsidR="004D350F">
        <w:rPr>
          <w:rStyle w:val="Hyperlink"/>
          <w:rFonts w:ascii="Arial" w:hAnsi="Arial" w:cs="Arial"/>
          <w:sz w:val="24"/>
          <w:szCs w:val="24"/>
          <w:lang w:val="en-US"/>
        </w:rPr>
        <w:fldChar w:fldCharType="separate"/>
      </w:r>
      <w:r w:rsidRPr="0051607A">
        <w:rPr>
          <w:rStyle w:val="Hyperlink"/>
          <w:rFonts w:ascii="Arial" w:hAnsi="Arial" w:cs="Arial"/>
          <w:sz w:val="24"/>
          <w:szCs w:val="24"/>
          <w:lang w:val="en-US"/>
        </w:rPr>
        <w:t>https</w:t>
      </w:r>
      <w:r w:rsidRPr="00702A81">
        <w:rPr>
          <w:rStyle w:val="Hyperlink"/>
          <w:rFonts w:ascii="Arial" w:hAnsi="Arial" w:cs="Arial"/>
          <w:sz w:val="24"/>
          <w:szCs w:val="24"/>
          <w:lang w:val="en-US"/>
          <w:rPrChange w:id="953" w:author="user" w:date="2020-09-08T18:02:00Z">
            <w:rPr>
              <w:rStyle w:val="Hyperlink"/>
              <w:rFonts w:ascii="Arial" w:hAnsi="Arial" w:cs="Arial"/>
              <w:sz w:val="24"/>
              <w:szCs w:val="24"/>
              <w:lang w:val="ru-RU"/>
            </w:rPr>
          </w:rPrChange>
        </w:rPr>
        <w:t>://</w:t>
      </w:r>
      <w:r w:rsidRPr="0051607A">
        <w:rPr>
          <w:rStyle w:val="Hyperlink"/>
          <w:rFonts w:ascii="Arial" w:hAnsi="Arial" w:cs="Arial"/>
          <w:sz w:val="24"/>
          <w:szCs w:val="24"/>
          <w:lang w:val="en-US"/>
        </w:rPr>
        <w:t>www</w:t>
      </w:r>
      <w:r w:rsidRPr="00702A81">
        <w:rPr>
          <w:rStyle w:val="Hyperlink"/>
          <w:rFonts w:ascii="Arial" w:hAnsi="Arial" w:cs="Arial"/>
          <w:sz w:val="24"/>
          <w:szCs w:val="24"/>
          <w:lang w:val="en-US"/>
          <w:rPrChange w:id="954" w:author="user" w:date="2020-09-08T18:02:00Z">
            <w:rPr>
              <w:rStyle w:val="Hyperlink"/>
              <w:rFonts w:ascii="Arial" w:hAnsi="Arial" w:cs="Arial"/>
              <w:sz w:val="24"/>
              <w:szCs w:val="24"/>
              <w:lang w:val="ru-RU"/>
            </w:rPr>
          </w:rPrChange>
        </w:rPr>
        <w:t>.</w:t>
      </w:r>
      <w:r w:rsidRPr="0051607A">
        <w:rPr>
          <w:rStyle w:val="Hyperlink"/>
          <w:rFonts w:ascii="Arial" w:hAnsi="Arial" w:cs="Arial"/>
          <w:sz w:val="24"/>
          <w:szCs w:val="24"/>
          <w:lang w:val="en-US"/>
        </w:rPr>
        <w:t>classicfm</w:t>
      </w:r>
      <w:r w:rsidRPr="00702A81">
        <w:rPr>
          <w:rStyle w:val="Hyperlink"/>
          <w:rFonts w:ascii="Arial" w:hAnsi="Arial" w:cs="Arial"/>
          <w:sz w:val="24"/>
          <w:szCs w:val="24"/>
          <w:lang w:val="en-US"/>
          <w:rPrChange w:id="955" w:author="user" w:date="2020-09-08T18:02:00Z">
            <w:rPr>
              <w:rStyle w:val="Hyperlink"/>
              <w:rFonts w:ascii="Arial" w:hAnsi="Arial" w:cs="Arial"/>
              <w:sz w:val="24"/>
              <w:szCs w:val="24"/>
              <w:lang w:val="ru-RU"/>
            </w:rPr>
          </w:rPrChange>
        </w:rPr>
        <w:t>.</w:t>
      </w:r>
      <w:r w:rsidRPr="0051607A">
        <w:rPr>
          <w:rStyle w:val="Hyperlink"/>
          <w:rFonts w:ascii="Arial" w:hAnsi="Arial" w:cs="Arial"/>
          <w:sz w:val="24"/>
          <w:szCs w:val="24"/>
          <w:lang w:val="en-US"/>
        </w:rPr>
        <w:t>com</w:t>
      </w:r>
      <w:r w:rsidRPr="00702A81">
        <w:rPr>
          <w:rStyle w:val="Hyperlink"/>
          <w:rFonts w:ascii="Arial" w:hAnsi="Arial" w:cs="Arial"/>
          <w:sz w:val="24"/>
          <w:szCs w:val="24"/>
          <w:lang w:val="en-US"/>
          <w:rPrChange w:id="956" w:author="user" w:date="2020-09-08T18:02:00Z">
            <w:rPr>
              <w:rStyle w:val="Hyperlink"/>
              <w:rFonts w:ascii="Arial" w:hAnsi="Arial" w:cs="Arial"/>
              <w:sz w:val="24"/>
              <w:szCs w:val="24"/>
              <w:lang w:val="ru-RU"/>
            </w:rPr>
          </w:rPrChange>
        </w:rPr>
        <w:t>/</w:t>
      </w:r>
      <w:r w:rsidRPr="0051607A">
        <w:rPr>
          <w:rStyle w:val="Hyperlink"/>
          <w:rFonts w:ascii="Arial" w:hAnsi="Arial" w:cs="Arial"/>
          <w:sz w:val="24"/>
          <w:szCs w:val="24"/>
          <w:lang w:val="en-US"/>
        </w:rPr>
        <w:t>music</w:t>
      </w:r>
      <w:r w:rsidRPr="00702A81">
        <w:rPr>
          <w:rStyle w:val="Hyperlink"/>
          <w:rFonts w:ascii="Arial" w:hAnsi="Arial" w:cs="Arial"/>
          <w:sz w:val="24"/>
          <w:szCs w:val="24"/>
          <w:lang w:val="en-US"/>
          <w:rPrChange w:id="957" w:author="user" w:date="2020-09-08T18:02:00Z">
            <w:rPr>
              <w:rStyle w:val="Hyperlink"/>
              <w:rFonts w:ascii="Arial" w:hAnsi="Arial" w:cs="Arial"/>
              <w:sz w:val="24"/>
              <w:szCs w:val="24"/>
              <w:lang w:val="ru-RU"/>
            </w:rPr>
          </w:rPrChange>
        </w:rPr>
        <w:t>-</w:t>
      </w:r>
      <w:r w:rsidRPr="0051607A">
        <w:rPr>
          <w:rStyle w:val="Hyperlink"/>
          <w:rFonts w:ascii="Arial" w:hAnsi="Arial" w:cs="Arial"/>
          <w:sz w:val="24"/>
          <w:szCs w:val="24"/>
          <w:lang w:val="en-US"/>
        </w:rPr>
        <w:t>news</w:t>
      </w:r>
      <w:r w:rsidRPr="00702A81">
        <w:rPr>
          <w:rStyle w:val="Hyperlink"/>
          <w:rFonts w:ascii="Arial" w:hAnsi="Arial" w:cs="Arial"/>
          <w:sz w:val="24"/>
          <w:szCs w:val="24"/>
          <w:lang w:val="en-US"/>
          <w:rPrChange w:id="958" w:author="user" w:date="2020-09-08T18:02:00Z">
            <w:rPr>
              <w:rStyle w:val="Hyperlink"/>
              <w:rFonts w:ascii="Arial" w:hAnsi="Arial" w:cs="Arial"/>
              <w:sz w:val="24"/>
              <w:szCs w:val="24"/>
              <w:lang w:val="ru-RU"/>
            </w:rPr>
          </w:rPrChange>
        </w:rPr>
        <w:t>/</w:t>
      </w:r>
      <w:r w:rsidRPr="0051607A">
        <w:rPr>
          <w:rStyle w:val="Hyperlink"/>
          <w:rFonts w:ascii="Arial" w:hAnsi="Arial" w:cs="Arial"/>
          <w:sz w:val="24"/>
          <w:szCs w:val="24"/>
          <w:lang w:val="en-US"/>
        </w:rPr>
        <w:t>children</w:t>
      </w:r>
      <w:r w:rsidRPr="00702A81">
        <w:rPr>
          <w:rStyle w:val="Hyperlink"/>
          <w:rFonts w:ascii="Arial" w:hAnsi="Arial" w:cs="Arial"/>
          <w:sz w:val="24"/>
          <w:szCs w:val="24"/>
          <w:lang w:val="en-US"/>
          <w:rPrChange w:id="959" w:author="user" w:date="2020-09-08T18:02:00Z">
            <w:rPr>
              <w:rStyle w:val="Hyperlink"/>
              <w:rFonts w:ascii="Arial" w:hAnsi="Arial" w:cs="Arial"/>
              <w:sz w:val="24"/>
              <w:szCs w:val="24"/>
              <w:lang w:val="ru-RU"/>
            </w:rPr>
          </w:rPrChange>
        </w:rPr>
        <w:t>-</w:t>
      </w:r>
      <w:r w:rsidRPr="0051607A">
        <w:rPr>
          <w:rStyle w:val="Hyperlink"/>
          <w:rFonts w:ascii="Arial" w:hAnsi="Arial" w:cs="Arial"/>
          <w:sz w:val="24"/>
          <w:szCs w:val="24"/>
          <w:lang w:val="en-US"/>
        </w:rPr>
        <w:t>learning</w:t>
      </w:r>
      <w:r w:rsidRPr="00702A81">
        <w:rPr>
          <w:rStyle w:val="Hyperlink"/>
          <w:rFonts w:ascii="Arial" w:hAnsi="Arial" w:cs="Arial"/>
          <w:sz w:val="24"/>
          <w:szCs w:val="24"/>
          <w:lang w:val="en-US"/>
          <w:rPrChange w:id="960" w:author="user" w:date="2020-09-08T18:02:00Z">
            <w:rPr>
              <w:rStyle w:val="Hyperlink"/>
              <w:rFonts w:ascii="Arial" w:hAnsi="Arial" w:cs="Arial"/>
              <w:sz w:val="24"/>
              <w:szCs w:val="24"/>
              <w:lang w:val="ru-RU"/>
            </w:rPr>
          </w:rPrChange>
        </w:rPr>
        <w:t>-</w:t>
      </w:r>
      <w:r w:rsidRPr="0051607A">
        <w:rPr>
          <w:rStyle w:val="Hyperlink"/>
          <w:rFonts w:ascii="Arial" w:hAnsi="Arial" w:cs="Arial"/>
          <w:sz w:val="24"/>
          <w:szCs w:val="24"/>
          <w:lang w:val="en-US"/>
        </w:rPr>
        <w:t>musical</w:t>
      </w:r>
      <w:r w:rsidRPr="00702A81">
        <w:rPr>
          <w:rStyle w:val="Hyperlink"/>
          <w:rFonts w:ascii="Arial" w:hAnsi="Arial" w:cs="Arial"/>
          <w:sz w:val="24"/>
          <w:szCs w:val="24"/>
          <w:lang w:val="en-US"/>
          <w:rPrChange w:id="961" w:author="user" w:date="2020-09-08T18:02:00Z">
            <w:rPr>
              <w:rStyle w:val="Hyperlink"/>
              <w:rFonts w:ascii="Arial" w:hAnsi="Arial" w:cs="Arial"/>
              <w:sz w:val="24"/>
              <w:szCs w:val="24"/>
              <w:lang w:val="ru-RU"/>
            </w:rPr>
          </w:rPrChange>
        </w:rPr>
        <w:t>-</w:t>
      </w:r>
      <w:r w:rsidRPr="0051607A">
        <w:rPr>
          <w:rStyle w:val="Hyperlink"/>
          <w:rFonts w:ascii="Arial" w:hAnsi="Arial" w:cs="Arial"/>
          <w:sz w:val="24"/>
          <w:szCs w:val="24"/>
          <w:lang w:val="en-US"/>
        </w:rPr>
        <w:t>instruments</w:t>
      </w:r>
      <w:r w:rsidRPr="00702A81">
        <w:rPr>
          <w:rStyle w:val="Hyperlink"/>
          <w:rFonts w:ascii="Arial" w:hAnsi="Arial" w:cs="Arial"/>
          <w:sz w:val="24"/>
          <w:szCs w:val="24"/>
          <w:lang w:val="en-US"/>
          <w:rPrChange w:id="962" w:author="user" w:date="2020-09-08T18:02:00Z">
            <w:rPr>
              <w:rStyle w:val="Hyperlink"/>
              <w:rFonts w:ascii="Arial" w:hAnsi="Arial" w:cs="Arial"/>
              <w:sz w:val="24"/>
              <w:szCs w:val="24"/>
              <w:lang w:val="ru-RU"/>
            </w:rPr>
          </w:rPrChange>
        </w:rPr>
        <w:t>-</w:t>
      </w:r>
      <w:r w:rsidRPr="0051607A">
        <w:rPr>
          <w:rStyle w:val="Hyperlink"/>
          <w:rFonts w:ascii="Arial" w:hAnsi="Arial" w:cs="Arial"/>
          <w:sz w:val="24"/>
          <w:szCs w:val="24"/>
          <w:lang w:val="en-US"/>
        </w:rPr>
        <w:t>survey</w:t>
      </w:r>
      <w:r w:rsidRPr="00702A81">
        <w:rPr>
          <w:rStyle w:val="Hyperlink"/>
          <w:rFonts w:ascii="Arial" w:hAnsi="Arial" w:cs="Arial"/>
          <w:sz w:val="24"/>
          <w:szCs w:val="24"/>
          <w:lang w:val="en-US"/>
          <w:rPrChange w:id="963" w:author="user" w:date="2020-09-08T18:02:00Z">
            <w:rPr>
              <w:rStyle w:val="Hyperlink"/>
              <w:rFonts w:ascii="Arial" w:hAnsi="Arial" w:cs="Arial"/>
              <w:sz w:val="24"/>
              <w:szCs w:val="24"/>
              <w:lang w:val="ru-RU"/>
            </w:rPr>
          </w:rPrChange>
        </w:rPr>
        <w:t>/</w:t>
      </w:r>
      <w:r w:rsidR="004D350F">
        <w:rPr>
          <w:rStyle w:val="Hyperlink"/>
          <w:rFonts w:ascii="Arial" w:hAnsi="Arial" w:cs="Arial"/>
          <w:sz w:val="24"/>
          <w:szCs w:val="24"/>
          <w:lang w:val="en-US"/>
        </w:rPr>
        <w:fldChar w:fldCharType="end"/>
      </w:r>
    </w:p>
    <w:p w14:paraId="558F5716" w14:textId="2742E67F" w:rsidR="00020D1F" w:rsidRPr="00766A3E" w:rsidRDefault="00766A3E"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lang w:val="en-US"/>
        </w:rPr>
        <w:t>Perfect Ear</w:t>
      </w:r>
      <w:r w:rsidR="00020D1F" w:rsidRPr="00E474ED">
        <w:rPr>
          <w:rFonts w:ascii="Arial" w:hAnsi="Arial" w:cs="Arial"/>
          <w:sz w:val="24"/>
          <w:szCs w:val="24"/>
        </w:rPr>
        <w:t xml:space="preserve">. </w:t>
      </w:r>
      <w:r w:rsidR="00020D1F" w:rsidRPr="00E474ED">
        <w:rPr>
          <w:rFonts w:ascii="Arial" w:hAnsi="Arial" w:cs="Arial"/>
          <w:sz w:val="24"/>
          <w:szCs w:val="24"/>
          <w:lang w:val="en-US"/>
        </w:rPr>
        <w:t>[</w:t>
      </w:r>
      <w:r w:rsidR="00020D1F" w:rsidRPr="00E474ED">
        <w:rPr>
          <w:rFonts w:ascii="Arial" w:hAnsi="Arial" w:cs="Arial"/>
          <w:sz w:val="24"/>
          <w:szCs w:val="24"/>
        </w:rPr>
        <w:t>Онлайн</w:t>
      </w:r>
      <w:r w:rsidR="00020D1F" w:rsidRPr="00E474ED">
        <w:rPr>
          <w:rFonts w:ascii="Arial" w:hAnsi="Arial" w:cs="Arial"/>
          <w:sz w:val="24"/>
          <w:szCs w:val="24"/>
          <w:lang w:val="en-US"/>
        </w:rPr>
        <w:t>] [</w:t>
      </w:r>
      <w:r w:rsidR="00020D1F" w:rsidRPr="00E474ED">
        <w:rPr>
          <w:rFonts w:ascii="Arial" w:hAnsi="Arial" w:cs="Arial"/>
          <w:sz w:val="24"/>
          <w:szCs w:val="24"/>
        </w:rPr>
        <w:t>Цитирано: 07 09 2020г.</w:t>
      </w:r>
      <w:r w:rsidR="00020D1F" w:rsidRPr="00E474ED">
        <w:rPr>
          <w:rFonts w:ascii="Arial" w:hAnsi="Arial" w:cs="Arial"/>
          <w:sz w:val="24"/>
          <w:szCs w:val="24"/>
          <w:lang w:val="en-US"/>
        </w:rPr>
        <w:t xml:space="preserve">] </w:t>
      </w:r>
      <w:hyperlink r:id="rId62" w:anchor=":~:text=Perfect%20Ear%20-%20Ear%20Trainer%204%2B&amp;text=Perfect%20Ear%20provides%20you%20with,make%20you%20a%20better%20musician" w:history="1">
        <w:r w:rsidRPr="008101E3">
          <w:rPr>
            <w:rStyle w:val="Hyperlink"/>
            <w:rFonts w:ascii="Arial" w:hAnsi="Arial" w:cs="Arial"/>
            <w:sz w:val="24"/>
            <w:szCs w:val="24"/>
            <w:lang w:val="en-US"/>
          </w:rPr>
          <w:t>https://apps.apple.com/us/app/perfect-ear-ear-trainer/id1440768353#:~:text=Perfect%20Ear%20-%20Ear%20Trainer%204%2B&amp;text=Perfect%20Ear%20provides%20you%20with,make%20you%20a%20better%20musician</w:t>
        </w:r>
      </w:hyperlink>
      <w:r w:rsidRPr="00766A3E">
        <w:rPr>
          <w:rFonts w:ascii="Arial" w:hAnsi="Arial" w:cs="Arial"/>
          <w:sz w:val="24"/>
          <w:szCs w:val="24"/>
          <w:lang w:val="en-US"/>
        </w:rPr>
        <w:t>.</w:t>
      </w:r>
    </w:p>
    <w:p w14:paraId="2D9B89CA" w14:textId="77777777" w:rsidR="00660385" w:rsidRDefault="00660385" w:rsidP="00660385">
      <w:pPr>
        <w:spacing w:after="0" w:line="240" w:lineRule="auto"/>
        <w:rPr>
          <w:rFonts w:ascii="Arial" w:hAnsi="Arial" w:cs="Arial"/>
          <w:b/>
          <w:bCs/>
          <w:sz w:val="40"/>
          <w:szCs w:val="40"/>
        </w:rPr>
      </w:pPr>
    </w:p>
    <w:p w14:paraId="139EBBCC" w14:textId="6F33B45F" w:rsidR="0073026C" w:rsidRDefault="0073026C" w:rsidP="0073026C">
      <w:pPr>
        <w:spacing w:after="0" w:line="240" w:lineRule="auto"/>
        <w:jc w:val="center"/>
        <w:rPr>
          <w:rFonts w:ascii="Arial" w:hAnsi="Arial" w:cs="Arial"/>
          <w:b/>
          <w:bCs/>
          <w:sz w:val="40"/>
          <w:szCs w:val="40"/>
        </w:rPr>
      </w:pPr>
      <w:r w:rsidRPr="0073026C">
        <w:rPr>
          <w:rFonts w:ascii="Arial" w:hAnsi="Arial" w:cs="Arial"/>
          <w:b/>
          <w:bCs/>
          <w:sz w:val="40"/>
          <w:szCs w:val="40"/>
        </w:rPr>
        <w:lastRenderedPageBreak/>
        <w:t>Приложения</w:t>
      </w:r>
    </w:p>
    <w:p w14:paraId="6DF6AD9E" w14:textId="77777777" w:rsidR="0073026C" w:rsidRPr="0073026C" w:rsidRDefault="0073026C" w:rsidP="0073026C">
      <w:pPr>
        <w:spacing w:after="0" w:line="240" w:lineRule="auto"/>
        <w:jc w:val="center"/>
        <w:rPr>
          <w:rFonts w:ascii="Arial" w:hAnsi="Arial" w:cs="Arial"/>
          <w:b/>
          <w:bCs/>
          <w:sz w:val="40"/>
          <w:szCs w:val="40"/>
        </w:rPr>
      </w:pPr>
    </w:p>
    <w:p w14:paraId="29808F0F" w14:textId="2B6F6D0D" w:rsidR="0073026C" w:rsidRDefault="0073026C" w:rsidP="0073026C">
      <w:pPr>
        <w:spacing w:after="0" w:line="240" w:lineRule="auto"/>
        <w:rPr>
          <w:rFonts w:ascii="Arial" w:hAnsi="Arial" w:cs="Arial"/>
          <w:b/>
          <w:bCs/>
          <w:sz w:val="36"/>
          <w:szCs w:val="36"/>
        </w:rPr>
      </w:pPr>
      <w:commentRangeStart w:id="964"/>
      <w:commentRangeStart w:id="965"/>
      <w:commentRangeStart w:id="966"/>
      <w:r w:rsidRPr="0073026C">
        <w:rPr>
          <w:rFonts w:ascii="Arial" w:hAnsi="Arial" w:cs="Arial"/>
          <w:b/>
          <w:bCs/>
          <w:sz w:val="36"/>
          <w:szCs w:val="36"/>
        </w:rPr>
        <w:t>Приложение 1</w:t>
      </w:r>
      <w:commentRangeEnd w:id="964"/>
      <w:r w:rsidR="004F6E6E">
        <w:rPr>
          <w:rStyle w:val="CommentReference"/>
        </w:rPr>
        <w:commentReference w:id="964"/>
      </w:r>
      <w:commentRangeEnd w:id="965"/>
      <w:r w:rsidR="00246F85">
        <w:rPr>
          <w:rStyle w:val="CommentReference"/>
        </w:rPr>
        <w:commentReference w:id="965"/>
      </w:r>
      <w:commentRangeEnd w:id="966"/>
      <w:r w:rsidR="00246F85">
        <w:rPr>
          <w:rStyle w:val="CommentReference"/>
        </w:rPr>
        <w:commentReference w:id="966"/>
      </w:r>
    </w:p>
    <w:p w14:paraId="6CB75FDD" w14:textId="51E5A0D0" w:rsidR="0073026C" w:rsidRDefault="0073026C" w:rsidP="0073026C">
      <w:pPr>
        <w:spacing w:after="0" w:line="240" w:lineRule="auto"/>
        <w:rPr>
          <w:rFonts w:ascii="Arial" w:hAnsi="Arial" w:cs="Arial"/>
          <w:b/>
          <w:bCs/>
          <w:sz w:val="36"/>
          <w:szCs w:val="36"/>
        </w:rPr>
      </w:pPr>
    </w:p>
    <w:p w14:paraId="3ADB58D3" w14:textId="77777777" w:rsidR="0073026C" w:rsidRDefault="0073026C" w:rsidP="0073026C">
      <w:pPr>
        <w:spacing w:after="0" w:line="240" w:lineRule="auto"/>
        <w:rPr>
          <w:rFonts w:ascii="Arial" w:hAnsi="Arial" w:cs="Arial"/>
          <w:sz w:val="24"/>
          <w:szCs w:val="24"/>
        </w:rPr>
      </w:pPr>
      <w:r>
        <w:rPr>
          <w:rFonts w:ascii="Arial" w:hAnsi="Arial" w:cs="Arial"/>
          <w:sz w:val="24"/>
          <w:szCs w:val="24"/>
        </w:rPr>
        <w:t>Хранилище(</w:t>
      </w:r>
      <w:r>
        <w:rPr>
          <w:rFonts w:ascii="Arial" w:hAnsi="Arial" w:cs="Arial"/>
          <w:sz w:val="24"/>
          <w:szCs w:val="24"/>
          <w:lang w:val="en-US"/>
        </w:rPr>
        <w:t>repository</w:t>
      </w:r>
      <w:r w:rsidRPr="004D350F">
        <w:rPr>
          <w:rFonts w:ascii="Arial" w:hAnsi="Arial" w:cs="Arial"/>
          <w:sz w:val="24"/>
          <w:szCs w:val="24"/>
          <w:lang w:val="ru-RU"/>
        </w:rPr>
        <w:t xml:space="preserve">) </w:t>
      </w:r>
      <w:r>
        <w:rPr>
          <w:rFonts w:ascii="Arial" w:hAnsi="Arial" w:cs="Arial"/>
          <w:sz w:val="24"/>
          <w:szCs w:val="24"/>
        </w:rPr>
        <w:t xml:space="preserve">на приложението: </w:t>
      </w:r>
    </w:p>
    <w:p w14:paraId="73EA0286" w14:textId="05C5081A" w:rsidR="0073026C" w:rsidRPr="0073026C" w:rsidRDefault="009409B4" w:rsidP="0073026C">
      <w:pPr>
        <w:pStyle w:val="ListParagraph"/>
        <w:numPr>
          <w:ilvl w:val="0"/>
          <w:numId w:val="8"/>
        </w:numPr>
        <w:spacing w:after="0" w:line="240" w:lineRule="auto"/>
        <w:rPr>
          <w:rFonts w:ascii="Arial" w:hAnsi="Arial" w:cs="Arial"/>
          <w:sz w:val="24"/>
          <w:szCs w:val="24"/>
        </w:rPr>
      </w:pPr>
      <w:hyperlink r:id="rId63" w:history="1">
        <w:r w:rsidR="0073026C" w:rsidRPr="0051607A">
          <w:rPr>
            <w:rStyle w:val="Hyperlink"/>
            <w:rFonts w:ascii="Arial" w:hAnsi="Arial" w:cs="Arial"/>
            <w:sz w:val="24"/>
            <w:szCs w:val="24"/>
          </w:rPr>
          <w:t>https://github.com/ValkaHonda/musician-guide-tool</w:t>
        </w:r>
      </w:hyperlink>
    </w:p>
    <w:p w14:paraId="4CA06DFA" w14:textId="43F64030" w:rsidR="0073026C" w:rsidRDefault="0073026C" w:rsidP="0073026C">
      <w:pPr>
        <w:spacing w:after="0" w:line="240" w:lineRule="auto"/>
        <w:rPr>
          <w:ins w:id="967" w:author="Valentin Aleksandrov" w:date="2020-09-09T10:06:00Z"/>
          <w:rFonts w:ascii="Arial" w:hAnsi="Arial" w:cs="Arial"/>
          <w:sz w:val="24"/>
          <w:szCs w:val="24"/>
        </w:rPr>
      </w:pPr>
    </w:p>
    <w:p w14:paraId="52E386EB" w14:textId="0F954E16" w:rsidR="00ED6834" w:rsidRPr="00ED6834" w:rsidRDefault="00ED6834" w:rsidP="00ED6834">
      <w:pPr>
        <w:spacing w:after="0" w:line="240" w:lineRule="auto"/>
        <w:rPr>
          <w:ins w:id="968" w:author="Valentin Aleksandrov" w:date="2020-09-09T10:06:00Z"/>
          <w:rFonts w:ascii="Arial" w:hAnsi="Arial" w:cs="Arial"/>
          <w:b/>
          <w:bCs/>
          <w:sz w:val="36"/>
          <w:szCs w:val="36"/>
          <w:lang w:val="en-US"/>
          <w:rPrChange w:id="969" w:author="Valentin Aleksandrov" w:date="2020-09-09T10:06:00Z">
            <w:rPr>
              <w:ins w:id="970" w:author="Valentin Aleksandrov" w:date="2020-09-09T10:06:00Z"/>
              <w:rFonts w:ascii="Arial" w:hAnsi="Arial" w:cs="Arial"/>
              <w:b/>
              <w:bCs/>
              <w:sz w:val="36"/>
              <w:szCs w:val="36"/>
            </w:rPr>
          </w:rPrChange>
        </w:rPr>
      </w:pPr>
      <w:ins w:id="971" w:author="Valentin Aleksandrov" w:date="2020-09-09T10:06:00Z">
        <w:r w:rsidRPr="0073026C">
          <w:rPr>
            <w:rFonts w:ascii="Arial" w:hAnsi="Arial" w:cs="Arial"/>
            <w:b/>
            <w:bCs/>
            <w:sz w:val="36"/>
            <w:szCs w:val="36"/>
          </w:rPr>
          <w:t xml:space="preserve">Приложение </w:t>
        </w:r>
        <w:r>
          <w:rPr>
            <w:rFonts w:ascii="Arial" w:hAnsi="Arial" w:cs="Arial"/>
            <w:b/>
            <w:bCs/>
            <w:sz w:val="36"/>
            <w:szCs w:val="36"/>
            <w:lang w:val="en-US"/>
          </w:rPr>
          <w:t>2</w:t>
        </w:r>
      </w:ins>
    </w:p>
    <w:p w14:paraId="7DBBBD55" w14:textId="6DE15458" w:rsidR="00ED6834" w:rsidRDefault="00ED6834" w:rsidP="00ED6834">
      <w:pPr>
        <w:spacing w:after="0" w:line="240" w:lineRule="auto"/>
        <w:rPr>
          <w:ins w:id="972" w:author="Valentin Aleksandrov" w:date="2020-09-09T10:06:00Z"/>
          <w:rFonts w:ascii="Arial" w:hAnsi="Arial" w:cs="Arial"/>
          <w:b/>
          <w:bCs/>
          <w:sz w:val="36"/>
          <w:szCs w:val="36"/>
        </w:rPr>
      </w:pPr>
    </w:p>
    <w:p w14:paraId="786D9BB4" w14:textId="1189B5E7" w:rsidR="00ED6834" w:rsidRPr="00ED6834" w:rsidRDefault="00ED6834" w:rsidP="00ED6834">
      <w:pPr>
        <w:spacing w:after="0" w:line="240" w:lineRule="auto"/>
        <w:rPr>
          <w:ins w:id="973" w:author="Valentin Aleksandrov" w:date="2020-09-09T10:06:00Z"/>
          <w:rFonts w:ascii="Arial" w:hAnsi="Arial" w:cs="Arial"/>
          <w:sz w:val="36"/>
          <w:szCs w:val="36"/>
          <w:rPrChange w:id="974" w:author="Valentin Aleksandrov" w:date="2020-09-09T10:07:00Z">
            <w:rPr>
              <w:ins w:id="975" w:author="Valentin Aleksandrov" w:date="2020-09-09T10:06:00Z"/>
              <w:rFonts w:ascii="Arial" w:hAnsi="Arial" w:cs="Arial"/>
              <w:b/>
              <w:bCs/>
              <w:sz w:val="36"/>
              <w:szCs w:val="36"/>
            </w:rPr>
          </w:rPrChange>
        </w:rPr>
      </w:pPr>
      <w:ins w:id="976" w:author="Valentin Aleksandrov" w:date="2020-09-09T10:07:00Z">
        <w:r w:rsidRPr="00ED6834">
          <w:rPr>
            <w:rFonts w:ascii="Arial" w:hAnsi="Arial" w:cs="Arial"/>
            <w:sz w:val="36"/>
            <w:szCs w:val="36"/>
            <w:rPrChange w:id="977" w:author="Valentin Aleksandrov" w:date="2020-09-09T10:07:00Z">
              <w:rPr>
                <w:rFonts w:ascii="Arial" w:hAnsi="Arial" w:cs="Arial"/>
                <w:b/>
                <w:bCs/>
                <w:sz w:val="36"/>
                <w:szCs w:val="36"/>
              </w:rPr>
            </w:rPrChange>
          </w:rPr>
          <w:t>Програмен код</w:t>
        </w:r>
      </w:ins>
    </w:p>
    <w:p w14:paraId="0605C201" w14:textId="77777777" w:rsidR="00ED6834" w:rsidRDefault="00ED6834" w:rsidP="00ED6834">
      <w:pPr>
        <w:spacing w:after="0" w:line="240" w:lineRule="auto"/>
        <w:rPr>
          <w:ins w:id="978" w:author="Valentin Aleksandrov" w:date="2020-09-09T10:06:00Z"/>
          <w:rFonts w:ascii="Arial" w:hAnsi="Arial" w:cs="Arial"/>
          <w:b/>
          <w:bCs/>
          <w:sz w:val="36"/>
          <w:szCs w:val="36"/>
        </w:rPr>
      </w:pPr>
    </w:p>
    <w:p w14:paraId="265B6F86" w14:textId="7CB98704" w:rsidR="00ED6834" w:rsidRPr="00ED6834" w:rsidRDefault="00ED6834" w:rsidP="00ED6834">
      <w:pPr>
        <w:spacing w:after="0" w:line="240" w:lineRule="auto"/>
        <w:rPr>
          <w:ins w:id="979" w:author="Valentin Aleksandrov" w:date="2020-09-09T10:06:00Z"/>
          <w:rFonts w:ascii="Arial" w:hAnsi="Arial" w:cs="Arial"/>
          <w:b/>
          <w:bCs/>
          <w:sz w:val="24"/>
          <w:szCs w:val="24"/>
          <w:rPrChange w:id="980" w:author="Valentin Aleksandrov" w:date="2020-09-09T10:08:00Z">
            <w:rPr>
              <w:ins w:id="981" w:author="Valentin Aleksandrov" w:date="2020-09-09T10:06:00Z"/>
              <w:rFonts w:ascii="Arial" w:hAnsi="Arial" w:cs="Arial"/>
              <w:sz w:val="24"/>
              <w:szCs w:val="24"/>
            </w:rPr>
          </w:rPrChange>
        </w:rPr>
      </w:pPr>
      <w:ins w:id="982" w:author="Valentin Aleksandrov" w:date="2020-09-09T10:09:00Z">
        <w:r>
          <w:rPr>
            <w:rFonts w:ascii="Arial" w:hAnsi="Arial" w:cs="Arial"/>
            <w:b/>
            <w:bCs/>
            <w:sz w:val="24"/>
            <w:szCs w:val="24"/>
          </w:rPr>
          <w:t>Контролерът на приложението</w:t>
        </w:r>
      </w:ins>
      <w:ins w:id="983" w:author="Valentin Aleksandrov" w:date="2020-09-09T10:06:00Z">
        <w:r w:rsidRPr="00ED6834">
          <w:rPr>
            <w:rFonts w:ascii="Arial" w:hAnsi="Arial" w:cs="Arial"/>
            <w:b/>
            <w:bCs/>
            <w:sz w:val="24"/>
            <w:szCs w:val="24"/>
            <w:rPrChange w:id="984" w:author="Valentin Aleksandrov" w:date="2020-09-09T10:08:00Z">
              <w:rPr>
                <w:rFonts w:ascii="Arial" w:hAnsi="Arial" w:cs="Arial"/>
                <w:sz w:val="24"/>
                <w:szCs w:val="24"/>
              </w:rPr>
            </w:rPrChange>
          </w:rPr>
          <w:t xml:space="preserve">: </w:t>
        </w:r>
      </w:ins>
    </w:p>
    <w:p w14:paraId="590952B1" w14:textId="747DA567" w:rsidR="00C44246" w:rsidRDefault="00C44246" w:rsidP="0073026C">
      <w:pPr>
        <w:spacing w:after="0" w:line="240" w:lineRule="auto"/>
        <w:rPr>
          <w:ins w:id="985" w:author="Valentin Aleksandrov" w:date="2020-09-09T10:09:00Z"/>
          <w:rFonts w:ascii="Arial" w:hAnsi="Arial" w:cs="Arial"/>
          <w:sz w:val="24"/>
          <w:szCs w:val="24"/>
          <w:lang w:val="en-US"/>
        </w:rPr>
      </w:pPr>
    </w:p>
    <w:p w14:paraId="133F517D" w14:textId="06F2926D" w:rsidR="00ED6834" w:rsidRDefault="00ED6834" w:rsidP="0073026C">
      <w:pPr>
        <w:spacing w:after="0" w:line="240" w:lineRule="auto"/>
        <w:rPr>
          <w:ins w:id="986" w:author="Valentin Aleksandrov" w:date="2020-09-09T10:10:00Z"/>
          <w:rFonts w:ascii="Arial" w:hAnsi="Arial" w:cs="Arial"/>
          <w:sz w:val="24"/>
          <w:szCs w:val="24"/>
          <w:lang w:val="en-US"/>
        </w:rPr>
      </w:pPr>
      <w:ins w:id="987" w:author="Valentin Aleksandrov" w:date="2020-09-09T10:10:00Z">
        <w:r>
          <w:rPr>
            <w:noProof/>
          </w:rPr>
          <w:drawing>
            <wp:inline distT="0" distB="0" distL="0" distR="0" wp14:anchorId="7316E18C" wp14:editId="675D7230">
              <wp:extent cx="5047013" cy="4498636"/>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2552" cy="4503573"/>
                      </a:xfrm>
                      <a:prstGeom prst="rect">
                        <a:avLst/>
                      </a:prstGeom>
                    </pic:spPr>
                  </pic:pic>
                </a:graphicData>
              </a:graphic>
            </wp:inline>
          </w:drawing>
        </w:r>
      </w:ins>
    </w:p>
    <w:p w14:paraId="43529D6F" w14:textId="536E7547" w:rsidR="00ED6834" w:rsidRDefault="00ED6834" w:rsidP="0073026C">
      <w:pPr>
        <w:spacing w:after="0" w:line="240" w:lineRule="auto"/>
        <w:rPr>
          <w:ins w:id="988" w:author="Valentin Aleksandrov" w:date="2020-09-09T10:10:00Z"/>
          <w:rFonts w:ascii="Arial" w:hAnsi="Arial" w:cs="Arial"/>
          <w:sz w:val="24"/>
          <w:szCs w:val="24"/>
          <w:lang w:val="en-US"/>
        </w:rPr>
      </w:pPr>
    </w:p>
    <w:p w14:paraId="4F960959" w14:textId="49F16C08" w:rsidR="00ED6834" w:rsidRDefault="00ED6834" w:rsidP="0073026C">
      <w:pPr>
        <w:spacing w:after="0" w:line="240" w:lineRule="auto"/>
        <w:rPr>
          <w:ins w:id="989" w:author="Valentin Aleksandrov" w:date="2020-09-09T10:10:00Z"/>
          <w:rFonts w:ascii="Arial" w:hAnsi="Arial" w:cs="Arial"/>
          <w:sz w:val="24"/>
          <w:szCs w:val="24"/>
          <w:lang w:val="en-US"/>
        </w:rPr>
      </w:pPr>
    </w:p>
    <w:p w14:paraId="7C54ACB8" w14:textId="5773089A" w:rsidR="00ED6834" w:rsidRDefault="00ED6834" w:rsidP="0073026C">
      <w:pPr>
        <w:spacing w:after="0" w:line="240" w:lineRule="auto"/>
        <w:rPr>
          <w:ins w:id="990" w:author="Valentin Aleksandrov" w:date="2020-09-09T10:11:00Z"/>
          <w:rFonts w:ascii="Arial" w:hAnsi="Arial" w:cs="Arial"/>
          <w:sz w:val="24"/>
          <w:szCs w:val="24"/>
          <w:lang w:val="en-US"/>
        </w:rPr>
      </w:pPr>
    </w:p>
    <w:p w14:paraId="731DDC3A" w14:textId="6FCB73FB" w:rsidR="00ED6834" w:rsidRDefault="00ED6834" w:rsidP="0073026C">
      <w:pPr>
        <w:spacing w:after="0" w:line="240" w:lineRule="auto"/>
        <w:rPr>
          <w:ins w:id="991" w:author="Valentin Aleksandrov" w:date="2020-09-09T10:12:00Z"/>
          <w:noProof/>
        </w:rPr>
      </w:pPr>
      <w:ins w:id="992" w:author="Valentin Aleksandrov" w:date="2020-09-09T10:11:00Z">
        <w:r>
          <w:rPr>
            <w:noProof/>
          </w:rPr>
          <w:lastRenderedPageBreak/>
          <w:drawing>
            <wp:inline distT="0" distB="0" distL="0" distR="0" wp14:anchorId="6DD6A83D" wp14:editId="57707CC9">
              <wp:extent cx="5943600" cy="63379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337935"/>
                      </a:xfrm>
                      <a:prstGeom prst="rect">
                        <a:avLst/>
                      </a:prstGeom>
                    </pic:spPr>
                  </pic:pic>
                </a:graphicData>
              </a:graphic>
            </wp:inline>
          </w:drawing>
        </w:r>
      </w:ins>
    </w:p>
    <w:p w14:paraId="6B2D594B" w14:textId="118F010C" w:rsidR="00ED6834" w:rsidRDefault="00ED6834" w:rsidP="00ED6834">
      <w:pPr>
        <w:rPr>
          <w:ins w:id="993" w:author="Valentin Aleksandrov" w:date="2020-09-09T10:12:00Z"/>
          <w:noProof/>
        </w:rPr>
      </w:pPr>
    </w:p>
    <w:p w14:paraId="14A923FF" w14:textId="77777777" w:rsidR="00ED6834" w:rsidRDefault="00ED6834" w:rsidP="00ED6834">
      <w:pPr>
        <w:spacing w:after="0" w:line="240" w:lineRule="auto"/>
        <w:rPr>
          <w:ins w:id="994" w:author="Valentin Aleksandrov" w:date="2020-09-09T10:14:00Z"/>
          <w:rFonts w:ascii="Arial" w:hAnsi="Arial" w:cs="Arial"/>
          <w:b/>
          <w:bCs/>
          <w:sz w:val="24"/>
          <w:szCs w:val="24"/>
        </w:rPr>
      </w:pPr>
    </w:p>
    <w:p w14:paraId="3F62CD8B" w14:textId="77777777" w:rsidR="00ED6834" w:rsidRDefault="00ED6834" w:rsidP="00ED6834">
      <w:pPr>
        <w:spacing w:after="0" w:line="240" w:lineRule="auto"/>
        <w:rPr>
          <w:ins w:id="995" w:author="Valentin Aleksandrov" w:date="2020-09-09T10:14:00Z"/>
          <w:rFonts w:ascii="Arial" w:hAnsi="Arial" w:cs="Arial"/>
          <w:b/>
          <w:bCs/>
          <w:sz w:val="24"/>
          <w:szCs w:val="24"/>
        </w:rPr>
      </w:pPr>
    </w:p>
    <w:p w14:paraId="2088AF3C" w14:textId="77777777" w:rsidR="00ED6834" w:rsidRDefault="00ED6834" w:rsidP="00ED6834">
      <w:pPr>
        <w:spacing w:after="0" w:line="240" w:lineRule="auto"/>
        <w:rPr>
          <w:ins w:id="996" w:author="Valentin Aleksandrov" w:date="2020-09-09T10:14:00Z"/>
          <w:rFonts w:ascii="Arial" w:hAnsi="Arial" w:cs="Arial"/>
          <w:b/>
          <w:bCs/>
          <w:sz w:val="24"/>
          <w:szCs w:val="24"/>
        </w:rPr>
      </w:pPr>
    </w:p>
    <w:p w14:paraId="30839A70" w14:textId="77777777" w:rsidR="00ED6834" w:rsidRDefault="00ED6834" w:rsidP="00ED6834">
      <w:pPr>
        <w:spacing w:after="0" w:line="240" w:lineRule="auto"/>
        <w:rPr>
          <w:ins w:id="997" w:author="Valentin Aleksandrov" w:date="2020-09-09T10:14:00Z"/>
          <w:rFonts w:ascii="Arial" w:hAnsi="Arial" w:cs="Arial"/>
          <w:b/>
          <w:bCs/>
          <w:sz w:val="24"/>
          <w:szCs w:val="24"/>
        </w:rPr>
      </w:pPr>
    </w:p>
    <w:p w14:paraId="7FC33E8D" w14:textId="77777777" w:rsidR="00ED6834" w:rsidRDefault="00ED6834" w:rsidP="00ED6834">
      <w:pPr>
        <w:spacing w:after="0" w:line="240" w:lineRule="auto"/>
        <w:rPr>
          <w:ins w:id="998" w:author="Valentin Aleksandrov" w:date="2020-09-09T10:14:00Z"/>
          <w:rFonts w:ascii="Arial" w:hAnsi="Arial" w:cs="Arial"/>
          <w:b/>
          <w:bCs/>
          <w:sz w:val="24"/>
          <w:szCs w:val="24"/>
        </w:rPr>
      </w:pPr>
    </w:p>
    <w:p w14:paraId="3B8114B1" w14:textId="77777777" w:rsidR="00ED6834" w:rsidRDefault="00ED6834" w:rsidP="00ED6834">
      <w:pPr>
        <w:spacing w:after="0" w:line="240" w:lineRule="auto"/>
        <w:rPr>
          <w:ins w:id="999" w:author="Valentin Aleksandrov" w:date="2020-09-09T10:14:00Z"/>
          <w:rFonts w:ascii="Arial" w:hAnsi="Arial" w:cs="Arial"/>
          <w:b/>
          <w:bCs/>
          <w:sz w:val="24"/>
          <w:szCs w:val="24"/>
        </w:rPr>
      </w:pPr>
    </w:p>
    <w:p w14:paraId="3FB1852A" w14:textId="77777777" w:rsidR="00ED6834" w:rsidRDefault="00ED6834" w:rsidP="00ED6834">
      <w:pPr>
        <w:spacing w:after="0" w:line="240" w:lineRule="auto"/>
        <w:rPr>
          <w:ins w:id="1000" w:author="Valentin Aleksandrov" w:date="2020-09-09T10:14:00Z"/>
          <w:rFonts w:ascii="Arial" w:hAnsi="Arial" w:cs="Arial"/>
          <w:b/>
          <w:bCs/>
          <w:sz w:val="24"/>
          <w:szCs w:val="24"/>
        </w:rPr>
      </w:pPr>
    </w:p>
    <w:p w14:paraId="143DD875" w14:textId="77777777" w:rsidR="00ED6834" w:rsidRDefault="00ED6834" w:rsidP="00ED6834">
      <w:pPr>
        <w:spacing w:after="0" w:line="240" w:lineRule="auto"/>
        <w:rPr>
          <w:ins w:id="1001" w:author="Valentin Aleksandrov" w:date="2020-09-09T10:14:00Z"/>
          <w:rFonts w:ascii="Arial" w:hAnsi="Arial" w:cs="Arial"/>
          <w:b/>
          <w:bCs/>
          <w:sz w:val="24"/>
          <w:szCs w:val="24"/>
        </w:rPr>
      </w:pPr>
    </w:p>
    <w:p w14:paraId="273892E2" w14:textId="77777777" w:rsidR="00ED6834" w:rsidRDefault="00ED6834" w:rsidP="00ED6834">
      <w:pPr>
        <w:spacing w:after="0" w:line="240" w:lineRule="auto"/>
        <w:rPr>
          <w:ins w:id="1002" w:author="Valentin Aleksandrov" w:date="2020-09-09T10:14:00Z"/>
          <w:rFonts w:ascii="Arial" w:hAnsi="Arial" w:cs="Arial"/>
          <w:b/>
          <w:bCs/>
          <w:sz w:val="24"/>
          <w:szCs w:val="24"/>
        </w:rPr>
      </w:pPr>
    </w:p>
    <w:p w14:paraId="3304E745" w14:textId="17E2B801" w:rsidR="00ED6834" w:rsidRDefault="00ED6834" w:rsidP="00ED6834">
      <w:pPr>
        <w:spacing w:after="0" w:line="240" w:lineRule="auto"/>
        <w:rPr>
          <w:ins w:id="1003" w:author="Valentin Aleksandrov" w:date="2020-09-09T10:12:00Z"/>
          <w:rFonts w:ascii="Arial" w:hAnsi="Arial" w:cs="Arial"/>
          <w:b/>
          <w:bCs/>
          <w:sz w:val="24"/>
          <w:szCs w:val="24"/>
        </w:rPr>
      </w:pPr>
      <w:ins w:id="1004" w:author="Valentin Aleksandrov" w:date="2020-09-09T10:14:00Z">
        <w:r>
          <w:rPr>
            <w:rFonts w:ascii="Arial" w:hAnsi="Arial" w:cs="Arial"/>
            <w:b/>
            <w:bCs/>
            <w:sz w:val="24"/>
            <w:szCs w:val="24"/>
          </w:rPr>
          <w:lastRenderedPageBreak/>
          <w:t>Връзката с базата данни</w:t>
        </w:r>
      </w:ins>
      <w:ins w:id="1005" w:author="Valentin Aleksandrov" w:date="2020-09-09T10:12:00Z">
        <w:r w:rsidRPr="00416F86">
          <w:rPr>
            <w:rFonts w:ascii="Arial" w:hAnsi="Arial" w:cs="Arial"/>
            <w:b/>
            <w:bCs/>
            <w:sz w:val="24"/>
            <w:szCs w:val="24"/>
          </w:rPr>
          <w:t xml:space="preserve">: </w:t>
        </w:r>
      </w:ins>
    </w:p>
    <w:p w14:paraId="16FC3D6E" w14:textId="0F7F3BE6" w:rsidR="00ED6834" w:rsidRDefault="00ED6834" w:rsidP="00ED6834">
      <w:pPr>
        <w:spacing w:after="0" w:line="240" w:lineRule="auto"/>
        <w:rPr>
          <w:ins w:id="1006" w:author="Valentin Aleksandrov" w:date="2020-09-09T10:12:00Z"/>
          <w:rFonts w:ascii="Arial" w:hAnsi="Arial" w:cs="Arial"/>
          <w:b/>
          <w:bCs/>
          <w:sz w:val="24"/>
          <w:szCs w:val="24"/>
        </w:rPr>
      </w:pPr>
    </w:p>
    <w:p w14:paraId="1F29A8DE" w14:textId="190206EA" w:rsidR="00ED6834" w:rsidRDefault="00ED6834" w:rsidP="00ED6834">
      <w:pPr>
        <w:spacing w:after="0" w:line="240" w:lineRule="auto"/>
        <w:rPr>
          <w:ins w:id="1007" w:author="Valentin Aleksandrov" w:date="2020-09-09T10:12:00Z"/>
          <w:rFonts w:ascii="Arial" w:hAnsi="Arial" w:cs="Arial"/>
          <w:b/>
          <w:bCs/>
          <w:sz w:val="24"/>
          <w:szCs w:val="24"/>
        </w:rPr>
      </w:pPr>
      <w:ins w:id="1008" w:author="Valentin Aleksandrov" w:date="2020-09-09T10:14:00Z">
        <w:r>
          <w:rPr>
            <w:noProof/>
          </w:rPr>
          <w:drawing>
            <wp:inline distT="0" distB="0" distL="0" distR="0" wp14:anchorId="7DCFFF4B" wp14:editId="720FA822">
              <wp:extent cx="5943600" cy="57550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755005"/>
                      </a:xfrm>
                      <a:prstGeom prst="rect">
                        <a:avLst/>
                      </a:prstGeom>
                    </pic:spPr>
                  </pic:pic>
                </a:graphicData>
              </a:graphic>
            </wp:inline>
          </w:drawing>
        </w:r>
      </w:ins>
    </w:p>
    <w:p w14:paraId="13B7DBFD" w14:textId="77777777" w:rsidR="00ED6834" w:rsidRPr="00416F86" w:rsidRDefault="00ED6834" w:rsidP="00ED6834">
      <w:pPr>
        <w:spacing w:after="0" w:line="240" w:lineRule="auto"/>
        <w:rPr>
          <w:ins w:id="1009" w:author="Valentin Aleksandrov" w:date="2020-09-09T10:12:00Z"/>
          <w:rFonts w:ascii="Arial" w:hAnsi="Arial" w:cs="Arial"/>
          <w:b/>
          <w:bCs/>
          <w:sz w:val="24"/>
          <w:szCs w:val="24"/>
        </w:rPr>
      </w:pPr>
    </w:p>
    <w:p w14:paraId="42A04E80" w14:textId="77777777" w:rsidR="00ED6834" w:rsidRDefault="00ED6834" w:rsidP="00ED6834">
      <w:pPr>
        <w:spacing w:after="0" w:line="240" w:lineRule="auto"/>
        <w:rPr>
          <w:ins w:id="1010" w:author="Valentin Aleksandrov" w:date="2020-09-09T10:15:00Z"/>
          <w:rFonts w:ascii="Arial" w:hAnsi="Arial" w:cs="Arial"/>
          <w:b/>
          <w:bCs/>
          <w:sz w:val="24"/>
          <w:szCs w:val="24"/>
        </w:rPr>
      </w:pPr>
    </w:p>
    <w:p w14:paraId="130C7985" w14:textId="77777777" w:rsidR="00ED6834" w:rsidRDefault="00ED6834" w:rsidP="00ED6834">
      <w:pPr>
        <w:spacing w:after="0" w:line="240" w:lineRule="auto"/>
        <w:rPr>
          <w:ins w:id="1011" w:author="Valentin Aleksandrov" w:date="2020-09-09T10:15:00Z"/>
          <w:rFonts w:ascii="Arial" w:hAnsi="Arial" w:cs="Arial"/>
          <w:b/>
          <w:bCs/>
          <w:sz w:val="24"/>
          <w:szCs w:val="24"/>
        </w:rPr>
      </w:pPr>
    </w:p>
    <w:p w14:paraId="422AD777" w14:textId="77777777" w:rsidR="00ED6834" w:rsidRDefault="00ED6834" w:rsidP="00ED6834">
      <w:pPr>
        <w:spacing w:after="0" w:line="240" w:lineRule="auto"/>
        <w:rPr>
          <w:ins w:id="1012" w:author="Valentin Aleksandrov" w:date="2020-09-09T10:15:00Z"/>
          <w:rFonts w:ascii="Arial" w:hAnsi="Arial" w:cs="Arial"/>
          <w:b/>
          <w:bCs/>
          <w:sz w:val="24"/>
          <w:szCs w:val="24"/>
        </w:rPr>
      </w:pPr>
    </w:p>
    <w:p w14:paraId="0144DDF0" w14:textId="77777777" w:rsidR="00ED6834" w:rsidRDefault="00ED6834" w:rsidP="00ED6834">
      <w:pPr>
        <w:spacing w:after="0" w:line="240" w:lineRule="auto"/>
        <w:rPr>
          <w:ins w:id="1013" w:author="Valentin Aleksandrov" w:date="2020-09-09T10:15:00Z"/>
          <w:rFonts w:ascii="Arial" w:hAnsi="Arial" w:cs="Arial"/>
          <w:b/>
          <w:bCs/>
          <w:sz w:val="24"/>
          <w:szCs w:val="24"/>
        </w:rPr>
      </w:pPr>
    </w:p>
    <w:p w14:paraId="6EF1566D" w14:textId="77777777" w:rsidR="00ED6834" w:rsidRDefault="00ED6834" w:rsidP="00ED6834">
      <w:pPr>
        <w:spacing w:after="0" w:line="240" w:lineRule="auto"/>
        <w:rPr>
          <w:ins w:id="1014" w:author="Valentin Aleksandrov" w:date="2020-09-09T10:15:00Z"/>
          <w:rFonts w:ascii="Arial" w:hAnsi="Arial" w:cs="Arial"/>
          <w:b/>
          <w:bCs/>
          <w:sz w:val="24"/>
          <w:szCs w:val="24"/>
        </w:rPr>
      </w:pPr>
    </w:p>
    <w:p w14:paraId="3EC86F89" w14:textId="77777777" w:rsidR="00ED6834" w:rsidRDefault="00ED6834" w:rsidP="00ED6834">
      <w:pPr>
        <w:spacing w:after="0" w:line="240" w:lineRule="auto"/>
        <w:rPr>
          <w:ins w:id="1015" w:author="Valentin Aleksandrov" w:date="2020-09-09T10:15:00Z"/>
          <w:rFonts w:ascii="Arial" w:hAnsi="Arial" w:cs="Arial"/>
          <w:b/>
          <w:bCs/>
          <w:sz w:val="24"/>
          <w:szCs w:val="24"/>
        </w:rPr>
      </w:pPr>
    </w:p>
    <w:p w14:paraId="0252A6F5" w14:textId="77777777" w:rsidR="00ED6834" w:rsidRDefault="00ED6834" w:rsidP="00ED6834">
      <w:pPr>
        <w:spacing w:after="0" w:line="240" w:lineRule="auto"/>
        <w:rPr>
          <w:ins w:id="1016" w:author="Valentin Aleksandrov" w:date="2020-09-09T10:15:00Z"/>
          <w:rFonts w:ascii="Arial" w:hAnsi="Arial" w:cs="Arial"/>
          <w:b/>
          <w:bCs/>
          <w:sz w:val="24"/>
          <w:szCs w:val="24"/>
        </w:rPr>
      </w:pPr>
    </w:p>
    <w:p w14:paraId="046EEAC8" w14:textId="77777777" w:rsidR="00ED6834" w:rsidRDefault="00ED6834" w:rsidP="00ED6834">
      <w:pPr>
        <w:spacing w:after="0" w:line="240" w:lineRule="auto"/>
        <w:rPr>
          <w:ins w:id="1017" w:author="Valentin Aleksandrov" w:date="2020-09-09T10:15:00Z"/>
          <w:rFonts w:ascii="Arial" w:hAnsi="Arial" w:cs="Arial"/>
          <w:b/>
          <w:bCs/>
          <w:sz w:val="24"/>
          <w:szCs w:val="24"/>
        </w:rPr>
      </w:pPr>
    </w:p>
    <w:p w14:paraId="44B84B97" w14:textId="77777777" w:rsidR="00ED6834" w:rsidRDefault="00ED6834" w:rsidP="00ED6834">
      <w:pPr>
        <w:spacing w:after="0" w:line="240" w:lineRule="auto"/>
        <w:rPr>
          <w:ins w:id="1018" w:author="Valentin Aleksandrov" w:date="2020-09-09T10:15:00Z"/>
          <w:rFonts w:ascii="Arial" w:hAnsi="Arial" w:cs="Arial"/>
          <w:b/>
          <w:bCs/>
          <w:sz w:val="24"/>
          <w:szCs w:val="24"/>
        </w:rPr>
      </w:pPr>
    </w:p>
    <w:p w14:paraId="344FB24D" w14:textId="77777777" w:rsidR="00ED6834" w:rsidRDefault="00ED6834" w:rsidP="00ED6834">
      <w:pPr>
        <w:spacing w:after="0" w:line="240" w:lineRule="auto"/>
        <w:rPr>
          <w:ins w:id="1019" w:author="Valentin Aleksandrov" w:date="2020-09-09T10:15:00Z"/>
          <w:rFonts w:ascii="Arial" w:hAnsi="Arial" w:cs="Arial"/>
          <w:b/>
          <w:bCs/>
          <w:sz w:val="24"/>
          <w:szCs w:val="24"/>
        </w:rPr>
      </w:pPr>
    </w:p>
    <w:p w14:paraId="497A2D71" w14:textId="77777777" w:rsidR="00ED6834" w:rsidRDefault="00ED6834" w:rsidP="00ED6834">
      <w:pPr>
        <w:spacing w:after="0" w:line="240" w:lineRule="auto"/>
        <w:rPr>
          <w:ins w:id="1020" w:author="Valentin Aleksandrov" w:date="2020-09-09T10:15:00Z"/>
          <w:rFonts w:ascii="Arial" w:hAnsi="Arial" w:cs="Arial"/>
          <w:b/>
          <w:bCs/>
          <w:sz w:val="24"/>
          <w:szCs w:val="24"/>
        </w:rPr>
      </w:pPr>
    </w:p>
    <w:p w14:paraId="0029D095" w14:textId="77777777" w:rsidR="00ED6834" w:rsidRDefault="00ED6834" w:rsidP="00ED6834">
      <w:pPr>
        <w:spacing w:after="0" w:line="240" w:lineRule="auto"/>
        <w:rPr>
          <w:ins w:id="1021" w:author="Valentin Aleksandrov" w:date="2020-09-09T10:15:00Z"/>
          <w:rFonts w:ascii="Arial" w:hAnsi="Arial" w:cs="Arial"/>
          <w:b/>
          <w:bCs/>
          <w:sz w:val="24"/>
          <w:szCs w:val="24"/>
        </w:rPr>
      </w:pPr>
      <w:ins w:id="1022" w:author="Valentin Aleksandrov" w:date="2020-09-09T10:15:00Z">
        <w:r>
          <w:rPr>
            <w:rFonts w:ascii="Arial" w:hAnsi="Arial" w:cs="Arial"/>
            <w:b/>
            <w:bCs/>
            <w:sz w:val="24"/>
            <w:szCs w:val="24"/>
          </w:rPr>
          <w:lastRenderedPageBreak/>
          <w:t>Услугите на сървърната система</w:t>
        </w:r>
      </w:ins>
      <w:ins w:id="1023" w:author="Valentin Aleksandrov" w:date="2020-09-09T10:12:00Z">
        <w:r w:rsidRPr="00416F86">
          <w:rPr>
            <w:rFonts w:ascii="Arial" w:hAnsi="Arial" w:cs="Arial"/>
            <w:b/>
            <w:bCs/>
            <w:sz w:val="24"/>
            <w:szCs w:val="24"/>
          </w:rPr>
          <w:t>:</w:t>
        </w:r>
      </w:ins>
    </w:p>
    <w:p w14:paraId="59F3B36E" w14:textId="7537784C" w:rsidR="00ED6834" w:rsidRDefault="00ED6834" w:rsidP="00ED6834">
      <w:pPr>
        <w:spacing w:after="0" w:line="240" w:lineRule="auto"/>
        <w:rPr>
          <w:ins w:id="1024" w:author="Valentin Aleksandrov" w:date="2020-09-09T10:16:00Z"/>
          <w:rFonts w:ascii="Arial" w:hAnsi="Arial" w:cs="Arial"/>
          <w:b/>
          <w:bCs/>
          <w:sz w:val="24"/>
          <w:szCs w:val="24"/>
        </w:rPr>
      </w:pPr>
    </w:p>
    <w:p w14:paraId="6C0EE6AE" w14:textId="499EAFA4" w:rsidR="00ED6834" w:rsidRDefault="00ED6834" w:rsidP="00ED6834">
      <w:pPr>
        <w:spacing w:after="0" w:line="240" w:lineRule="auto"/>
        <w:rPr>
          <w:ins w:id="1025" w:author="Valentin Aleksandrov" w:date="2020-09-09T10:17:00Z"/>
          <w:rFonts w:ascii="Arial" w:hAnsi="Arial" w:cs="Arial"/>
          <w:b/>
          <w:bCs/>
          <w:sz w:val="24"/>
          <w:szCs w:val="24"/>
          <w:lang w:val="en-US"/>
        </w:rPr>
      </w:pPr>
      <w:ins w:id="1026" w:author="Valentin Aleksandrov" w:date="2020-09-09T10:16:00Z">
        <w:r>
          <w:rPr>
            <w:noProof/>
          </w:rPr>
          <w:drawing>
            <wp:inline distT="0" distB="0" distL="0" distR="0" wp14:anchorId="28F7A9B1" wp14:editId="58C2F8C1">
              <wp:extent cx="5191671" cy="7506031"/>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95042" cy="7510905"/>
                      </a:xfrm>
                      <a:prstGeom prst="rect">
                        <a:avLst/>
                      </a:prstGeom>
                    </pic:spPr>
                  </pic:pic>
                </a:graphicData>
              </a:graphic>
            </wp:inline>
          </w:drawing>
        </w:r>
      </w:ins>
    </w:p>
    <w:p w14:paraId="67C50C54" w14:textId="25300993" w:rsidR="00992738" w:rsidRPr="00ED6834" w:rsidRDefault="00992738" w:rsidP="00ED6834">
      <w:pPr>
        <w:spacing w:after="0" w:line="240" w:lineRule="auto"/>
        <w:rPr>
          <w:ins w:id="1027" w:author="Valentin Aleksandrov" w:date="2020-09-09T10:16:00Z"/>
          <w:rFonts w:ascii="Arial" w:hAnsi="Arial" w:cs="Arial"/>
          <w:b/>
          <w:bCs/>
          <w:sz w:val="24"/>
          <w:szCs w:val="24"/>
          <w:lang w:val="en-US"/>
          <w:rPrChange w:id="1028" w:author="Valentin Aleksandrov" w:date="2020-09-09T10:16:00Z">
            <w:rPr>
              <w:ins w:id="1029" w:author="Valentin Aleksandrov" w:date="2020-09-09T10:16:00Z"/>
              <w:rFonts w:ascii="Arial" w:hAnsi="Arial" w:cs="Arial"/>
              <w:b/>
              <w:bCs/>
              <w:sz w:val="24"/>
              <w:szCs w:val="24"/>
            </w:rPr>
          </w:rPrChange>
        </w:rPr>
      </w:pPr>
      <w:ins w:id="1030" w:author="Valentin Aleksandrov" w:date="2020-09-09T10:17:00Z">
        <w:r>
          <w:rPr>
            <w:noProof/>
          </w:rPr>
          <w:lastRenderedPageBreak/>
          <w:drawing>
            <wp:inline distT="0" distB="0" distL="0" distR="0" wp14:anchorId="3EEC1083" wp14:editId="01424FB4">
              <wp:extent cx="5339715" cy="8229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9715" cy="8229600"/>
                      </a:xfrm>
                      <a:prstGeom prst="rect">
                        <a:avLst/>
                      </a:prstGeom>
                    </pic:spPr>
                  </pic:pic>
                </a:graphicData>
              </a:graphic>
            </wp:inline>
          </w:drawing>
        </w:r>
      </w:ins>
    </w:p>
    <w:p w14:paraId="330C74F4" w14:textId="47645EAB" w:rsidR="00ED6834" w:rsidRDefault="00ED6834" w:rsidP="00ED6834">
      <w:pPr>
        <w:spacing w:after="0" w:line="240" w:lineRule="auto"/>
        <w:rPr>
          <w:ins w:id="1031" w:author="Valentin Aleksandrov" w:date="2020-09-09T10:18:00Z"/>
          <w:rFonts w:ascii="Arial" w:hAnsi="Arial" w:cs="Arial"/>
          <w:b/>
          <w:bCs/>
          <w:sz w:val="24"/>
          <w:szCs w:val="24"/>
        </w:rPr>
      </w:pPr>
      <w:ins w:id="1032" w:author="Valentin Aleksandrov" w:date="2020-09-09T10:12:00Z">
        <w:r w:rsidRPr="00416F86">
          <w:rPr>
            <w:rFonts w:ascii="Arial" w:hAnsi="Arial" w:cs="Arial"/>
            <w:b/>
            <w:bCs/>
            <w:sz w:val="24"/>
            <w:szCs w:val="24"/>
          </w:rPr>
          <w:lastRenderedPageBreak/>
          <w:t xml:space="preserve"> </w:t>
        </w:r>
      </w:ins>
      <w:ins w:id="1033" w:author="Valentin Aleksandrov" w:date="2020-09-09T10:18:00Z">
        <w:r w:rsidR="00992738">
          <w:rPr>
            <w:noProof/>
          </w:rPr>
          <w:drawing>
            <wp:inline distT="0" distB="0" distL="0" distR="0" wp14:anchorId="35039981" wp14:editId="6624B22B">
              <wp:extent cx="2305050" cy="838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5050" cy="838200"/>
                      </a:xfrm>
                      <a:prstGeom prst="rect">
                        <a:avLst/>
                      </a:prstGeom>
                    </pic:spPr>
                  </pic:pic>
                </a:graphicData>
              </a:graphic>
            </wp:inline>
          </w:drawing>
        </w:r>
      </w:ins>
    </w:p>
    <w:p w14:paraId="7090A44E" w14:textId="0580BAA3" w:rsidR="00992738" w:rsidRDefault="00992738" w:rsidP="00ED6834">
      <w:pPr>
        <w:spacing w:after="0" w:line="240" w:lineRule="auto"/>
        <w:rPr>
          <w:ins w:id="1034" w:author="Valentin Aleksandrov" w:date="2020-09-09T10:20:00Z"/>
          <w:rFonts w:ascii="Arial" w:hAnsi="Arial" w:cs="Arial"/>
          <w:b/>
          <w:bCs/>
          <w:sz w:val="24"/>
          <w:szCs w:val="24"/>
        </w:rPr>
      </w:pPr>
    </w:p>
    <w:p w14:paraId="3684A0EF" w14:textId="3AC21BE5" w:rsidR="00992738" w:rsidRDefault="00992738" w:rsidP="00ED6834">
      <w:pPr>
        <w:spacing w:after="0" w:line="240" w:lineRule="auto"/>
        <w:rPr>
          <w:ins w:id="1035" w:author="Valentin Aleksandrov" w:date="2020-09-09T10:20:00Z"/>
          <w:rFonts w:ascii="Arial" w:hAnsi="Arial" w:cs="Arial"/>
          <w:b/>
          <w:bCs/>
          <w:sz w:val="24"/>
          <w:szCs w:val="24"/>
        </w:rPr>
      </w:pPr>
      <w:ins w:id="1036" w:author="Valentin Aleksandrov" w:date="2020-09-09T10:20:00Z">
        <w:r>
          <w:rPr>
            <w:rFonts w:ascii="Arial" w:hAnsi="Arial" w:cs="Arial"/>
            <w:b/>
            <w:bCs/>
            <w:sz w:val="24"/>
            <w:szCs w:val="24"/>
          </w:rPr>
          <w:t>Помощни библ</w:t>
        </w:r>
      </w:ins>
      <w:ins w:id="1037" w:author="Valentin Aleksandrov" w:date="2020-09-09T10:21:00Z">
        <w:r>
          <w:rPr>
            <w:rFonts w:ascii="Arial" w:hAnsi="Arial" w:cs="Arial"/>
            <w:b/>
            <w:bCs/>
            <w:sz w:val="24"/>
            <w:szCs w:val="24"/>
          </w:rPr>
          <w:t>иотеки за сървърната система</w:t>
        </w:r>
      </w:ins>
      <w:ins w:id="1038" w:author="Valentin Aleksandrov" w:date="2020-09-09T10:20:00Z">
        <w:r w:rsidRPr="00416F86">
          <w:rPr>
            <w:rFonts w:ascii="Arial" w:hAnsi="Arial" w:cs="Arial"/>
            <w:b/>
            <w:bCs/>
            <w:sz w:val="24"/>
            <w:szCs w:val="24"/>
          </w:rPr>
          <w:t xml:space="preserve">: </w:t>
        </w:r>
      </w:ins>
    </w:p>
    <w:p w14:paraId="4BD07EC2" w14:textId="77777777" w:rsidR="00992738" w:rsidRDefault="00992738" w:rsidP="00ED6834">
      <w:pPr>
        <w:spacing w:after="0" w:line="240" w:lineRule="auto"/>
        <w:rPr>
          <w:ins w:id="1039" w:author="Valentin Aleksandrov" w:date="2020-09-09T10:19:00Z"/>
          <w:rFonts w:ascii="Arial" w:hAnsi="Arial" w:cs="Arial"/>
          <w:b/>
          <w:bCs/>
          <w:sz w:val="24"/>
          <w:szCs w:val="24"/>
        </w:rPr>
      </w:pPr>
    </w:p>
    <w:p w14:paraId="1FF8C0AF" w14:textId="21809692" w:rsidR="00992738" w:rsidRDefault="00992738" w:rsidP="00ED6834">
      <w:pPr>
        <w:spacing w:after="0" w:line="240" w:lineRule="auto"/>
        <w:rPr>
          <w:ins w:id="1040" w:author="Valentin Aleksandrov" w:date="2020-09-09T10:19:00Z"/>
          <w:rFonts w:ascii="Arial" w:hAnsi="Arial" w:cs="Arial"/>
          <w:b/>
          <w:bCs/>
          <w:sz w:val="24"/>
          <w:szCs w:val="24"/>
        </w:rPr>
      </w:pPr>
      <w:ins w:id="1041" w:author="Valentin Aleksandrov" w:date="2020-09-09T10:20:00Z">
        <w:r>
          <w:rPr>
            <w:noProof/>
          </w:rPr>
          <w:drawing>
            <wp:inline distT="0" distB="0" distL="0" distR="0" wp14:anchorId="5D1D3535" wp14:editId="448F07BF">
              <wp:extent cx="52101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10175" cy="4581525"/>
                      </a:xfrm>
                      <a:prstGeom prst="rect">
                        <a:avLst/>
                      </a:prstGeom>
                    </pic:spPr>
                  </pic:pic>
                </a:graphicData>
              </a:graphic>
            </wp:inline>
          </w:drawing>
        </w:r>
      </w:ins>
    </w:p>
    <w:p w14:paraId="40F68BCE" w14:textId="77777777" w:rsidR="00992738" w:rsidRPr="00416F86" w:rsidRDefault="00992738" w:rsidP="00ED6834">
      <w:pPr>
        <w:spacing w:after="0" w:line="240" w:lineRule="auto"/>
        <w:rPr>
          <w:ins w:id="1042" w:author="Valentin Aleksandrov" w:date="2020-09-09T10:12:00Z"/>
          <w:rFonts w:ascii="Arial" w:hAnsi="Arial" w:cs="Arial"/>
          <w:b/>
          <w:bCs/>
          <w:sz w:val="24"/>
          <w:szCs w:val="24"/>
        </w:rPr>
      </w:pPr>
    </w:p>
    <w:p w14:paraId="21109793" w14:textId="0FC06B54" w:rsidR="00ED6834" w:rsidRDefault="00992738" w:rsidP="00ED6834">
      <w:pPr>
        <w:spacing w:after="0" w:line="240" w:lineRule="auto"/>
        <w:rPr>
          <w:ins w:id="1043" w:author="Valentin Aleksandrov" w:date="2020-09-09T10:23:00Z"/>
          <w:rFonts w:ascii="Arial" w:hAnsi="Arial" w:cs="Arial"/>
          <w:b/>
          <w:bCs/>
          <w:sz w:val="24"/>
          <w:szCs w:val="24"/>
        </w:rPr>
      </w:pPr>
      <w:ins w:id="1044" w:author="Valentin Aleksandrov" w:date="2020-09-09T10:23:00Z">
        <w:r>
          <w:rPr>
            <w:rFonts w:ascii="Arial" w:hAnsi="Arial" w:cs="Arial"/>
            <w:b/>
            <w:bCs/>
            <w:sz w:val="24"/>
            <w:szCs w:val="24"/>
            <w:lang w:val="en-US"/>
          </w:rPr>
          <w:t>HTML</w:t>
        </w:r>
        <w:r>
          <w:rPr>
            <w:rFonts w:ascii="Arial" w:hAnsi="Arial" w:cs="Arial"/>
            <w:b/>
            <w:bCs/>
            <w:sz w:val="24"/>
            <w:szCs w:val="24"/>
          </w:rPr>
          <w:t xml:space="preserve"> за генериране на ноти и тяхното изтегляне</w:t>
        </w:r>
      </w:ins>
      <w:ins w:id="1045" w:author="Valentin Aleksandrov" w:date="2020-09-09T10:12:00Z">
        <w:r w:rsidR="00ED6834" w:rsidRPr="00416F86">
          <w:rPr>
            <w:rFonts w:ascii="Arial" w:hAnsi="Arial" w:cs="Arial"/>
            <w:b/>
            <w:bCs/>
            <w:sz w:val="24"/>
            <w:szCs w:val="24"/>
          </w:rPr>
          <w:t xml:space="preserve">: </w:t>
        </w:r>
      </w:ins>
    </w:p>
    <w:p w14:paraId="63E232BB" w14:textId="57B932FF" w:rsidR="00992738" w:rsidRDefault="00992738" w:rsidP="00ED6834">
      <w:pPr>
        <w:spacing w:after="0" w:line="240" w:lineRule="auto"/>
        <w:rPr>
          <w:ins w:id="1046" w:author="Valentin Aleksandrov" w:date="2020-09-09T10:23:00Z"/>
          <w:rFonts w:ascii="Arial" w:hAnsi="Arial" w:cs="Arial"/>
          <w:b/>
          <w:bCs/>
          <w:sz w:val="24"/>
          <w:szCs w:val="24"/>
        </w:rPr>
      </w:pPr>
    </w:p>
    <w:p w14:paraId="76E635E7" w14:textId="0F0E5700" w:rsidR="00992738" w:rsidRDefault="00992738" w:rsidP="00ED6834">
      <w:pPr>
        <w:spacing w:after="0" w:line="240" w:lineRule="auto"/>
        <w:rPr>
          <w:ins w:id="1047" w:author="Valentin Aleksandrov" w:date="2020-09-09T10:23:00Z"/>
          <w:rFonts w:ascii="Arial" w:hAnsi="Arial" w:cs="Arial"/>
          <w:b/>
          <w:bCs/>
          <w:sz w:val="24"/>
          <w:szCs w:val="24"/>
        </w:rPr>
      </w:pPr>
      <w:ins w:id="1048" w:author="Valentin Aleksandrov" w:date="2020-09-09T10:23:00Z">
        <w:r>
          <w:rPr>
            <w:noProof/>
          </w:rPr>
          <w:drawing>
            <wp:inline distT="0" distB="0" distL="0" distR="0" wp14:anchorId="342C6661" wp14:editId="483F0F95">
              <wp:extent cx="3943847" cy="16935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5698" cy="1711517"/>
                      </a:xfrm>
                      <a:prstGeom prst="rect">
                        <a:avLst/>
                      </a:prstGeom>
                    </pic:spPr>
                  </pic:pic>
                </a:graphicData>
              </a:graphic>
            </wp:inline>
          </w:drawing>
        </w:r>
      </w:ins>
    </w:p>
    <w:p w14:paraId="05F0C9EB" w14:textId="535890B4" w:rsidR="00ED6834" w:rsidRPr="00416F86" w:rsidRDefault="00992738" w:rsidP="00ED6834">
      <w:pPr>
        <w:spacing w:after="0" w:line="240" w:lineRule="auto"/>
        <w:rPr>
          <w:ins w:id="1049" w:author="Valentin Aleksandrov" w:date="2020-09-09T10:12:00Z"/>
          <w:rFonts w:ascii="Arial" w:hAnsi="Arial" w:cs="Arial"/>
          <w:b/>
          <w:bCs/>
          <w:sz w:val="24"/>
          <w:szCs w:val="24"/>
        </w:rPr>
      </w:pPr>
      <w:ins w:id="1050" w:author="Valentin Aleksandrov" w:date="2020-09-09T10:24:00Z">
        <w:r>
          <w:rPr>
            <w:rFonts w:ascii="Arial" w:hAnsi="Arial" w:cs="Arial"/>
            <w:b/>
            <w:bCs/>
            <w:sz w:val="24"/>
            <w:szCs w:val="24"/>
            <w:lang w:val="en-US"/>
          </w:rPr>
          <w:lastRenderedPageBreak/>
          <w:t xml:space="preserve">HTML </w:t>
        </w:r>
        <w:r>
          <w:rPr>
            <w:rFonts w:ascii="Arial" w:hAnsi="Arial" w:cs="Arial"/>
            <w:b/>
            <w:bCs/>
            <w:sz w:val="24"/>
            <w:szCs w:val="24"/>
          </w:rPr>
          <w:t>за обучението на песен, която се свири на музикален инструмент</w:t>
        </w:r>
      </w:ins>
      <w:ins w:id="1051" w:author="Valentin Aleksandrov" w:date="2020-09-09T10:12:00Z">
        <w:r w:rsidR="00ED6834" w:rsidRPr="00416F86">
          <w:rPr>
            <w:rFonts w:ascii="Arial" w:hAnsi="Arial" w:cs="Arial"/>
            <w:b/>
            <w:bCs/>
            <w:sz w:val="24"/>
            <w:szCs w:val="24"/>
          </w:rPr>
          <w:t xml:space="preserve">: </w:t>
        </w:r>
      </w:ins>
    </w:p>
    <w:p w14:paraId="266E5097" w14:textId="3308FA5E" w:rsidR="00992738" w:rsidRDefault="00992738" w:rsidP="00ED6834">
      <w:pPr>
        <w:spacing w:after="0" w:line="240" w:lineRule="auto"/>
        <w:rPr>
          <w:ins w:id="1052" w:author="Valentin Aleksandrov" w:date="2020-09-09T10:25:00Z"/>
          <w:rFonts w:ascii="Arial" w:hAnsi="Arial" w:cs="Arial"/>
          <w:b/>
          <w:bCs/>
          <w:sz w:val="24"/>
          <w:szCs w:val="24"/>
        </w:rPr>
      </w:pPr>
    </w:p>
    <w:p w14:paraId="7A79ADAE" w14:textId="2592CB6A" w:rsidR="00992738" w:rsidRPr="00992738" w:rsidRDefault="00992738" w:rsidP="00ED6834">
      <w:pPr>
        <w:spacing w:after="0" w:line="240" w:lineRule="auto"/>
        <w:rPr>
          <w:ins w:id="1053" w:author="Valentin Aleksandrov" w:date="2020-09-09T10:24:00Z"/>
          <w:rFonts w:ascii="Arial" w:hAnsi="Arial" w:cs="Arial"/>
          <w:b/>
          <w:bCs/>
          <w:sz w:val="24"/>
          <w:szCs w:val="24"/>
          <w:lang w:val="en-US"/>
          <w:rPrChange w:id="1054" w:author="Valentin Aleksandrov" w:date="2020-09-09T10:25:00Z">
            <w:rPr>
              <w:ins w:id="1055" w:author="Valentin Aleksandrov" w:date="2020-09-09T10:24:00Z"/>
              <w:rFonts w:ascii="Arial" w:hAnsi="Arial" w:cs="Arial"/>
              <w:b/>
              <w:bCs/>
              <w:sz w:val="24"/>
              <w:szCs w:val="24"/>
            </w:rPr>
          </w:rPrChange>
        </w:rPr>
      </w:pPr>
      <w:ins w:id="1056" w:author="Valentin Aleksandrov" w:date="2020-09-09T10:26:00Z">
        <w:r>
          <w:rPr>
            <w:noProof/>
          </w:rPr>
          <w:drawing>
            <wp:inline distT="0" distB="0" distL="0" distR="0" wp14:anchorId="0B926E9D" wp14:editId="673F3520">
              <wp:extent cx="4556143" cy="754891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9110" cy="7586967"/>
                      </a:xfrm>
                      <a:prstGeom prst="rect">
                        <a:avLst/>
                      </a:prstGeom>
                    </pic:spPr>
                  </pic:pic>
                </a:graphicData>
              </a:graphic>
            </wp:inline>
          </w:drawing>
        </w:r>
      </w:ins>
    </w:p>
    <w:p w14:paraId="377C34F9" w14:textId="77777777" w:rsidR="00992738" w:rsidRDefault="00992738" w:rsidP="00ED6834">
      <w:pPr>
        <w:spacing w:after="0" w:line="240" w:lineRule="auto"/>
        <w:rPr>
          <w:ins w:id="1057" w:author="Valentin Aleksandrov" w:date="2020-09-09T10:25:00Z"/>
          <w:rFonts w:ascii="Arial" w:hAnsi="Arial" w:cs="Arial"/>
          <w:b/>
          <w:bCs/>
          <w:sz w:val="24"/>
          <w:szCs w:val="24"/>
          <w:lang w:val="en-US"/>
        </w:rPr>
      </w:pPr>
    </w:p>
    <w:p w14:paraId="61F189F9" w14:textId="7EE5F6F2" w:rsidR="00ED6834" w:rsidRDefault="00992738" w:rsidP="00ED6834">
      <w:pPr>
        <w:spacing w:after="0" w:line="240" w:lineRule="auto"/>
        <w:rPr>
          <w:ins w:id="1058" w:author="Valentin Aleksandrov" w:date="2020-09-09T10:27:00Z"/>
          <w:rFonts w:ascii="Arial" w:hAnsi="Arial" w:cs="Arial"/>
          <w:b/>
          <w:bCs/>
          <w:sz w:val="24"/>
          <w:szCs w:val="24"/>
        </w:rPr>
      </w:pPr>
      <w:ins w:id="1059" w:author="Valentin Aleksandrov" w:date="2020-09-09T10:25:00Z">
        <w:r>
          <w:rPr>
            <w:rFonts w:ascii="Arial" w:hAnsi="Arial" w:cs="Arial"/>
            <w:b/>
            <w:bCs/>
            <w:sz w:val="24"/>
            <w:szCs w:val="24"/>
            <w:lang w:val="en-US"/>
          </w:rPr>
          <w:lastRenderedPageBreak/>
          <w:t xml:space="preserve">HTML </w:t>
        </w:r>
        <w:r>
          <w:rPr>
            <w:rFonts w:ascii="Arial" w:hAnsi="Arial" w:cs="Arial"/>
            <w:b/>
            <w:bCs/>
            <w:sz w:val="24"/>
            <w:szCs w:val="24"/>
          </w:rPr>
          <w:t>за търсенето на песен, чрез нейното изсвирване</w:t>
        </w:r>
      </w:ins>
      <w:ins w:id="1060" w:author="Valentin Aleksandrov" w:date="2020-09-09T10:12:00Z">
        <w:r w:rsidR="00ED6834" w:rsidRPr="00416F86">
          <w:rPr>
            <w:rFonts w:ascii="Arial" w:hAnsi="Arial" w:cs="Arial"/>
            <w:b/>
            <w:bCs/>
            <w:sz w:val="24"/>
            <w:szCs w:val="24"/>
          </w:rPr>
          <w:t xml:space="preserve">: </w:t>
        </w:r>
      </w:ins>
    </w:p>
    <w:p w14:paraId="573F9873" w14:textId="7AE53FCF" w:rsidR="0008318B" w:rsidRDefault="0008318B" w:rsidP="00ED6834">
      <w:pPr>
        <w:spacing w:after="0" w:line="240" w:lineRule="auto"/>
        <w:rPr>
          <w:ins w:id="1061" w:author="Valentin Aleksandrov" w:date="2020-09-09T10:27:00Z"/>
          <w:rFonts w:ascii="Arial" w:hAnsi="Arial" w:cs="Arial"/>
          <w:b/>
          <w:bCs/>
          <w:sz w:val="24"/>
          <w:szCs w:val="24"/>
        </w:rPr>
      </w:pPr>
    </w:p>
    <w:p w14:paraId="47CDD4FF" w14:textId="7179174D" w:rsidR="0008318B" w:rsidRDefault="0008318B" w:rsidP="00ED6834">
      <w:pPr>
        <w:spacing w:after="0" w:line="240" w:lineRule="auto"/>
        <w:rPr>
          <w:ins w:id="1062" w:author="Valentin Aleksandrov" w:date="2020-09-09T10:27:00Z"/>
          <w:rFonts w:ascii="Arial" w:hAnsi="Arial" w:cs="Arial"/>
          <w:b/>
          <w:bCs/>
          <w:sz w:val="24"/>
          <w:szCs w:val="24"/>
        </w:rPr>
      </w:pPr>
      <w:ins w:id="1063" w:author="Valentin Aleksandrov" w:date="2020-09-09T10:28:00Z">
        <w:r>
          <w:rPr>
            <w:noProof/>
          </w:rPr>
          <w:drawing>
            <wp:inline distT="0" distB="0" distL="0" distR="0" wp14:anchorId="4D7FEB9E" wp14:editId="10582AB6">
              <wp:extent cx="4735852" cy="7593300"/>
              <wp:effectExtent l="0" t="0" r="762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42859" cy="7604535"/>
                      </a:xfrm>
                      <a:prstGeom prst="rect">
                        <a:avLst/>
                      </a:prstGeom>
                    </pic:spPr>
                  </pic:pic>
                </a:graphicData>
              </a:graphic>
            </wp:inline>
          </w:drawing>
        </w:r>
      </w:ins>
    </w:p>
    <w:p w14:paraId="4A676046" w14:textId="77777777" w:rsidR="0008318B" w:rsidRPr="00416F86" w:rsidRDefault="0008318B" w:rsidP="00ED6834">
      <w:pPr>
        <w:spacing w:after="0" w:line="240" w:lineRule="auto"/>
        <w:rPr>
          <w:ins w:id="1064" w:author="Valentin Aleksandrov" w:date="2020-09-09T10:12:00Z"/>
          <w:rFonts w:ascii="Arial" w:hAnsi="Arial" w:cs="Arial"/>
          <w:b/>
          <w:bCs/>
          <w:sz w:val="24"/>
          <w:szCs w:val="24"/>
        </w:rPr>
      </w:pPr>
    </w:p>
    <w:p w14:paraId="5D85DF96" w14:textId="10136D2D" w:rsidR="00ED6834" w:rsidRPr="00416F86" w:rsidRDefault="0008318B" w:rsidP="00ED6834">
      <w:pPr>
        <w:spacing w:after="0" w:line="240" w:lineRule="auto"/>
        <w:rPr>
          <w:ins w:id="1065" w:author="Valentin Aleksandrov" w:date="2020-09-09T10:12:00Z"/>
          <w:rFonts w:ascii="Arial" w:hAnsi="Arial" w:cs="Arial"/>
          <w:b/>
          <w:bCs/>
          <w:sz w:val="24"/>
          <w:szCs w:val="24"/>
        </w:rPr>
      </w:pPr>
      <w:ins w:id="1066" w:author="Valentin Aleksandrov" w:date="2020-09-09T10:32:00Z">
        <w:r>
          <w:rPr>
            <w:rFonts w:ascii="Arial" w:hAnsi="Arial" w:cs="Arial"/>
            <w:b/>
            <w:bCs/>
            <w:sz w:val="24"/>
            <w:szCs w:val="24"/>
          </w:rPr>
          <w:lastRenderedPageBreak/>
          <w:t>Помощни функции</w:t>
        </w:r>
      </w:ins>
      <w:ins w:id="1067" w:author="Valentin Aleksandrov" w:date="2020-09-09T10:12:00Z">
        <w:r w:rsidR="00ED6834" w:rsidRPr="00416F86">
          <w:rPr>
            <w:rFonts w:ascii="Arial" w:hAnsi="Arial" w:cs="Arial"/>
            <w:b/>
            <w:bCs/>
            <w:sz w:val="24"/>
            <w:szCs w:val="24"/>
          </w:rPr>
          <w:t xml:space="preserve">: </w:t>
        </w:r>
      </w:ins>
    </w:p>
    <w:p w14:paraId="17F1963E" w14:textId="77777777" w:rsidR="0008318B" w:rsidRDefault="0008318B" w:rsidP="00ED6834">
      <w:pPr>
        <w:tabs>
          <w:tab w:val="left" w:pos="1490"/>
        </w:tabs>
        <w:rPr>
          <w:ins w:id="1068" w:author="Valentin Aleksandrov" w:date="2020-09-09T10:32:00Z"/>
          <w:rFonts w:ascii="Arial" w:hAnsi="Arial" w:cs="Arial"/>
          <w:sz w:val="24"/>
          <w:szCs w:val="24"/>
          <w:lang w:val="en-US"/>
        </w:rPr>
      </w:pPr>
    </w:p>
    <w:p w14:paraId="79331213" w14:textId="60B96C20" w:rsidR="00ED6834" w:rsidRDefault="0008318B" w:rsidP="00ED6834">
      <w:pPr>
        <w:tabs>
          <w:tab w:val="left" w:pos="1490"/>
        </w:tabs>
        <w:rPr>
          <w:ins w:id="1069" w:author="Valentin Aleksandrov" w:date="2020-09-09T10:35:00Z"/>
          <w:noProof/>
        </w:rPr>
      </w:pPr>
      <w:ins w:id="1070" w:author="Valentin Aleksandrov" w:date="2020-09-09T10:32:00Z">
        <w:r>
          <w:rPr>
            <w:noProof/>
          </w:rPr>
          <w:drawing>
            <wp:inline distT="0" distB="0" distL="0" distR="0" wp14:anchorId="240A8AE1" wp14:editId="0E403126">
              <wp:extent cx="5943600" cy="56673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667375"/>
                      </a:xfrm>
                      <a:prstGeom prst="rect">
                        <a:avLst/>
                      </a:prstGeom>
                    </pic:spPr>
                  </pic:pic>
                </a:graphicData>
              </a:graphic>
            </wp:inline>
          </w:drawing>
        </w:r>
      </w:ins>
    </w:p>
    <w:p w14:paraId="4475E4D6" w14:textId="79D8BE14" w:rsidR="0008318B" w:rsidRDefault="0008318B" w:rsidP="0008318B">
      <w:pPr>
        <w:rPr>
          <w:ins w:id="1071" w:author="Valentin Aleksandrov" w:date="2020-09-09T10:35:00Z"/>
          <w:noProof/>
        </w:rPr>
      </w:pPr>
    </w:p>
    <w:p w14:paraId="3CF3169D" w14:textId="1C94D543" w:rsidR="0008318B" w:rsidRDefault="0008318B" w:rsidP="0008318B">
      <w:pPr>
        <w:tabs>
          <w:tab w:val="left" w:pos="2014"/>
        </w:tabs>
        <w:rPr>
          <w:ins w:id="1072" w:author="Valentin Aleksandrov" w:date="2020-09-09T10:35:00Z"/>
          <w:noProof/>
        </w:rPr>
        <w:pPrChange w:id="1073" w:author="Valentin Aleksandrov" w:date="2020-09-09T10:36:00Z">
          <w:pPr/>
        </w:pPrChange>
      </w:pPr>
      <w:ins w:id="1074" w:author="Valentin Aleksandrov" w:date="2020-09-09T10:35:00Z">
        <w:r>
          <w:rPr>
            <w:rFonts w:ascii="Arial" w:hAnsi="Arial" w:cs="Arial"/>
            <w:sz w:val="24"/>
            <w:szCs w:val="24"/>
            <w:lang w:val="en-US"/>
          </w:rPr>
          <w:tab/>
        </w:r>
        <w:r>
          <w:rPr>
            <w:noProof/>
          </w:rPr>
          <w:drawing>
            <wp:inline distT="0" distB="0" distL="0" distR="0" wp14:anchorId="2DE78FEC" wp14:editId="739A6DA8">
              <wp:extent cx="5943600" cy="2266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6695"/>
                      </a:xfrm>
                      <a:prstGeom prst="rect">
                        <a:avLst/>
                      </a:prstGeom>
                    </pic:spPr>
                  </pic:pic>
                </a:graphicData>
              </a:graphic>
            </wp:inline>
          </w:drawing>
        </w:r>
      </w:ins>
    </w:p>
    <w:p w14:paraId="4613EC5E" w14:textId="556720C1" w:rsidR="0008318B" w:rsidRPr="0008318B" w:rsidRDefault="0008318B" w:rsidP="0008318B">
      <w:pPr>
        <w:tabs>
          <w:tab w:val="left" w:pos="1132"/>
        </w:tabs>
        <w:rPr>
          <w:ins w:id="1075" w:author="Valentin Aleksandrov" w:date="2020-09-09T10:34:00Z"/>
          <w:rFonts w:ascii="Arial" w:hAnsi="Arial" w:cs="Arial"/>
          <w:sz w:val="24"/>
          <w:szCs w:val="24"/>
          <w:lang w:val="en-US"/>
          <w:rPrChange w:id="1076" w:author="Valentin Aleksandrov" w:date="2020-09-09T10:35:00Z">
            <w:rPr>
              <w:ins w:id="1077" w:author="Valentin Aleksandrov" w:date="2020-09-09T10:34:00Z"/>
              <w:rFonts w:ascii="Arial" w:hAnsi="Arial" w:cs="Arial"/>
              <w:sz w:val="24"/>
              <w:szCs w:val="24"/>
              <w:lang w:val="en-US"/>
            </w:rPr>
          </w:rPrChange>
        </w:rPr>
        <w:pPrChange w:id="1078" w:author="Valentin Aleksandrov" w:date="2020-09-09T10:35:00Z">
          <w:pPr>
            <w:tabs>
              <w:tab w:val="left" w:pos="1490"/>
            </w:tabs>
          </w:pPr>
        </w:pPrChange>
      </w:pPr>
      <w:ins w:id="1079" w:author="Valentin Aleksandrov" w:date="2020-09-09T10:35:00Z">
        <w:r>
          <w:rPr>
            <w:rFonts w:ascii="Arial" w:hAnsi="Arial" w:cs="Arial"/>
            <w:sz w:val="24"/>
            <w:szCs w:val="24"/>
            <w:lang w:val="en-US"/>
          </w:rPr>
          <w:tab/>
        </w:r>
      </w:ins>
      <w:ins w:id="1080" w:author="Valentin Aleksandrov" w:date="2020-09-09T10:36:00Z">
        <w:r>
          <w:rPr>
            <w:noProof/>
          </w:rPr>
          <w:drawing>
            <wp:inline distT="0" distB="0" distL="0" distR="0" wp14:anchorId="70606D25" wp14:editId="716DCE6B">
              <wp:extent cx="5943600" cy="8331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833120"/>
                      </a:xfrm>
                      <a:prstGeom prst="rect">
                        <a:avLst/>
                      </a:prstGeom>
                    </pic:spPr>
                  </pic:pic>
                </a:graphicData>
              </a:graphic>
            </wp:inline>
          </w:drawing>
        </w:r>
      </w:ins>
    </w:p>
    <w:p w14:paraId="273228F9" w14:textId="19A2432E" w:rsidR="0008318B" w:rsidRPr="00ED6834" w:rsidRDefault="0008318B" w:rsidP="00ED6834">
      <w:pPr>
        <w:tabs>
          <w:tab w:val="left" w:pos="1490"/>
        </w:tabs>
        <w:rPr>
          <w:rFonts w:ascii="Arial" w:hAnsi="Arial" w:cs="Arial"/>
          <w:sz w:val="24"/>
          <w:szCs w:val="24"/>
          <w:lang w:val="en-US"/>
          <w:rPrChange w:id="1081" w:author="Valentin Aleksandrov" w:date="2020-09-09T10:12:00Z">
            <w:rPr>
              <w:rFonts w:ascii="Arial" w:hAnsi="Arial" w:cs="Arial"/>
              <w:sz w:val="24"/>
              <w:szCs w:val="24"/>
            </w:rPr>
          </w:rPrChange>
        </w:rPr>
        <w:pPrChange w:id="1082" w:author="Valentin Aleksandrov" w:date="2020-09-09T10:12:00Z">
          <w:pPr>
            <w:spacing w:after="0" w:line="240" w:lineRule="auto"/>
          </w:pPr>
        </w:pPrChange>
      </w:pPr>
      <w:ins w:id="1083" w:author="Valentin Aleksandrov" w:date="2020-09-09T10:34:00Z">
        <w:r>
          <w:rPr>
            <w:noProof/>
          </w:rPr>
          <w:lastRenderedPageBreak/>
          <w:drawing>
            <wp:inline distT="0" distB="0" distL="0" distR="0" wp14:anchorId="00F7EFCA" wp14:editId="42B6D513">
              <wp:extent cx="5410200" cy="7391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10200" cy="7391400"/>
                      </a:xfrm>
                      <a:prstGeom prst="rect">
                        <a:avLst/>
                      </a:prstGeom>
                    </pic:spPr>
                  </pic:pic>
                </a:graphicData>
              </a:graphic>
            </wp:inline>
          </w:drawing>
        </w:r>
      </w:ins>
    </w:p>
    <w:sectPr w:rsidR="0008318B" w:rsidRPr="00ED6834" w:rsidSect="00AA0F55">
      <w:footerReference w:type="default" r:id="rId7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user" w:date="2020-09-08T18:03:00Z" w:initials="u">
    <w:p w14:paraId="77A4B421" w14:textId="5CEFBF00" w:rsidR="009409B4" w:rsidRPr="00702A81" w:rsidRDefault="009409B4">
      <w:pPr>
        <w:pStyle w:val="CommentText"/>
        <w:rPr>
          <w:lang w:bidi="he-IL"/>
        </w:rPr>
      </w:pPr>
      <w:r>
        <w:rPr>
          <w:rStyle w:val="CommentReference"/>
        </w:rPr>
        <w:annotationRef/>
      </w:r>
      <w:r>
        <w:t xml:space="preserve">Ще е по-лесно да се генерира автоматично с </w:t>
      </w:r>
      <w:proofErr w:type="spellStart"/>
      <w:r>
        <w:t>хедъри</w:t>
      </w:r>
      <w:proofErr w:type="spellEnd"/>
    </w:p>
  </w:comment>
  <w:comment w:id="14" w:author="user" w:date="2020-09-08T17:27:00Z" w:initials="u">
    <w:p w14:paraId="5164A3B4" w14:textId="7705AC92" w:rsidR="009409B4" w:rsidRPr="004D350F" w:rsidRDefault="009409B4">
      <w:pPr>
        <w:pStyle w:val="CommentText"/>
        <w:rPr>
          <w:lang w:bidi="he-IL"/>
        </w:rPr>
      </w:pPr>
      <w:r>
        <w:rPr>
          <w:rStyle w:val="CommentReference"/>
        </w:rPr>
        <w:annotationRef/>
      </w:r>
      <w:r>
        <w:t>Ако това са номерата на цитираните литературни източници – трябва да са в квадратни скоби.</w:t>
      </w:r>
    </w:p>
  </w:comment>
  <w:comment w:id="41" w:author="user" w:date="2020-09-08T17:30:00Z" w:initials="u">
    <w:p w14:paraId="6C63A42E" w14:textId="6CF6E986" w:rsidR="009409B4" w:rsidRDefault="009409B4" w:rsidP="004D350F">
      <w:pPr>
        <w:pStyle w:val="CommentText"/>
      </w:pPr>
      <w:r>
        <w:rPr>
          <w:rStyle w:val="CommentReference"/>
        </w:rPr>
        <w:annotationRef/>
      </w:r>
      <w:r>
        <w:t>Не слагай празни редове, по-добре е да сложиш някакво междуредие..</w:t>
      </w:r>
    </w:p>
  </w:comment>
  <w:comment w:id="42" w:author="Valentin Aleksandrov" w:date="2020-09-09T09:22:00Z" w:initials="VA">
    <w:p w14:paraId="72FBDBC2" w14:textId="6AD83749" w:rsidR="00303654" w:rsidRDefault="00303654">
      <w:pPr>
        <w:pStyle w:val="CommentText"/>
      </w:pPr>
      <w:r>
        <w:rPr>
          <w:rStyle w:val="CommentReference"/>
        </w:rPr>
        <w:annotationRef/>
      </w:r>
      <w:r>
        <w:t>Мисля, че премахнах празните редове.</w:t>
      </w:r>
      <w:r>
        <w:br/>
        <w:t>Единствените празни редове в момента са между глава и нейното съдържание, както между снимка и описанието за снимката.</w:t>
      </w:r>
    </w:p>
  </w:comment>
  <w:comment w:id="43" w:author="Valentin Aleksandrov" w:date="2020-09-09T09:23:00Z" w:initials="VA">
    <w:p w14:paraId="03CDD34D" w14:textId="0A2FD41E" w:rsidR="00303654" w:rsidRDefault="00303654">
      <w:pPr>
        <w:pStyle w:val="CommentText"/>
      </w:pPr>
      <w:r>
        <w:rPr>
          <w:rStyle w:val="CommentReference"/>
        </w:rPr>
        <w:annotationRef/>
      </w:r>
    </w:p>
  </w:comment>
  <w:comment w:id="522" w:author="user" w:date="2020-09-08T17:49:00Z" w:initials="u">
    <w:p w14:paraId="3CE53175" w14:textId="054D83D3" w:rsidR="009409B4" w:rsidRPr="00BA5620" w:rsidRDefault="009409B4">
      <w:pPr>
        <w:pStyle w:val="CommentText"/>
        <w:rPr>
          <w:lang w:bidi="he-IL"/>
        </w:rPr>
      </w:pPr>
      <w:r>
        <w:rPr>
          <w:rStyle w:val="CommentReference"/>
        </w:rPr>
        <w:annotationRef/>
      </w:r>
      <w:r>
        <w:rPr>
          <w:lang w:bidi="he-IL"/>
        </w:rPr>
        <w:t>Малко по-малки изображенията…</w:t>
      </w:r>
    </w:p>
  </w:comment>
  <w:comment w:id="563" w:author="user" w:date="2020-09-08T17:54:00Z" w:initials="u">
    <w:p w14:paraId="625DDCD8" w14:textId="5C21BA4D" w:rsidR="009409B4" w:rsidRDefault="009409B4">
      <w:pPr>
        <w:pStyle w:val="CommentText"/>
      </w:pPr>
      <w:r>
        <w:rPr>
          <w:rStyle w:val="CommentReference"/>
        </w:rPr>
        <w:annotationRef/>
      </w:r>
      <w:r>
        <w:t>Сложете ги в 3та глава, където се описва тази имплементация</w:t>
      </w:r>
    </w:p>
  </w:comment>
  <w:comment w:id="700" w:author="user" w:date="2020-09-08T17:56:00Z" w:initials="u">
    <w:p w14:paraId="3FD42046" w14:textId="16DF0453" w:rsidR="009409B4" w:rsidRDefault="009409B4">
      <w:pPr>
        <w:pStyle w:val="CommentText"/>
      </w:pPr>
      <w:r>
        <w:rPr>
          <w:rStyle w:val="CommentReference"/>
        </w:rPr>
        <w:annotationRef/>
      </w:r>
      <w:r>
        <w:t>Махнете черния фонд… Не се харесва на комисията, че се чете по трудно. А се хаби и мастило.</w:t>
      </w:r>
    </w:p>
  </w:comment>
  <w:comment w:id="802" w:author="user" w:date="2020-09-08T17:54:00Z" w:initials="u">
    <w:p w14:paraId="7A8C8671" w14:textId="77777777" w:rsidR="00246F85" w:rsidRDefault="00246F85" w:rsidP="00246F85">
      <w:pPr>
        <w:pStyle w:val="CommentText"/>
      </w:pPr>
      <w:r>
        <w:rPr>
          <w:rStyle w:val="CommentReference"/>
        </w:rPr>
        <w:annotationRef/>
      </w:r>
      <w:r>
        <w:t>Сложете ги в 3та глава, където се описва тази имплементация</w:t>
      </w:r>
    </w:p>
  </w:comment>
  <w:comment w:id="964" w:author="user" w:date="2020-09-08T18:01:00Z" w:initials="u">
    <w:p w14:paraId="3DDE85EE" w14:textId="22B6C49F" w:rsidR="009409B4" w:rsidRPr="004F6E6E" w:rsidRDefault="009409B4">
      <w:pPr>
        <w:pStyle w:val="CommentText"/>
        <w:rPr>
          <w:lang w:val="ru-RU"/>
        </w:rPr>
      </w:pPr>
      <w:r>
        <w:rPr>
          <w:rStyle w:val="CommentReference"/>
        </w:rPr>
        <w:annotationRef/>
      </w:r>
      <w:r>
        <w:t xml:space="preserve">Сложете и 10-15 страници 1аст от кода и </w:t>
      </w:r>
      <w:r>
        <w:rPr>
          <w:lang w:val="en-US"/>
        </w:rPr>
        <w:t>CD</w:t>
      </w:r>
    </w:p>
  </w:comment>
  <w:comment w:id="965" w:author="Valentin Aleksandrov" w:date="2020-09-09T09:28:00Z" w:initials="VA">
    <w:p w14:paraId="54EAF677" w14:textId="263BCC4F" w:rsidR="00246F85" w:rsidRPr="00246F85" w:rsidRDefault="00246F85">
      <w:pPr>
        <w:pStyle w:val="CommentText"/>
      </w:pPr>
      <w:r>
        <w:rPr>
          <w:rStyle w:val="CommentReference"/>
        </w:rPr>
        <w:annotationRef/>
      </w:r>
      <w:r>
        <w:t xml:space="preserve">На </w:t>
      </w:r>
      <w:r>
        <w:rPr>
          <w:lang w:val="en-US"/>
        </w:rPr>
        <w:t xml:space="preserve">CD </w:t>
      </w:r>
      <w:r>
        <w:t>освен кода, трябва и документацията да бъде поставена?</w:t>
      </w:r>
    </w:p>
  </w:comment>
  <w:comment w:id="966" w:author="Valentin Aleksandrov" w:date="2020-09-09T09:28:00Z" w:initials="VA">
    <w:p w14:paraId="5F19B96E" w14:textId="78EB9CC8" w:rsidR="00246F85" w:rsidRDefault="00246F85">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7A4B421" w15:done="1"/>
  <w15:commentEx w15:paraId="5164A3B4" w15:done="1"/>
  <w15:commentEx w15:paraId="6C63A42E" w15:done="1"/>
  <w15:commentEx w15:paraId="72FBDBC2" w15:paraIdParent="6C63A42E" w15:done="0"/>
  <w15:commentEx w15:paraId="03CDD34D" w15:paraIdParent="6C63A42E" w15:done="0"/>
  <w15:commentEx w15:paraId="3CE53175" w15:done="1"/>
  <w15:commentEx w15:paraId="625DDCD8" w15:done="0"/>
  <w15:commentEx w15:paraId="3FD42046" w15:done="0"/>
  <w15:commentEx w15:paraId="7A8C8671" w15:done="1"/>
  <w15:commentEx w15:paraId="3DDE85EE" w15:done="0"/>
  <w15:commentEx w15:paraId="54EAF677" w15:paraIdParent="3DDE85EE" w15:done="0"/>
  <w15:commentEx w15:paraId="5F19B96E" w15:paraIdParent="3DDE85E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31D63" w16cex:dateUtc="2020-09-09T06:22:00Z"/>
  <w16cex:commentExtensible w16cex:durableId="23031DA3" w16cex:dateUtc="2020-09-09T06:23:00Z"/>
  <w16cex:commentExtensible w16cex:durableId="23031EA6" w16cex:dateUtc="2020-09-09T06:28:00Z"/>
  <w16cex:commentExtensible w16cex:durableId="23031ED3" w16cex:dateUtc="2020-09-09T06: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7A4B421" w16cid:durableId="230318E7"/>
  <w16cid:commentId w16cid:paraId="5164A3B4" w16cid:durableId="230318E8"/>
  <w16cid:commentId w16cid:paraId="6C63A42E" w16cid:durableId="230318E9"/>
  <w16cid:commentId w16cid:paraId="72FBDBC2" w16cid:durableId="23031D63"/>
  <w16cid:commentId w16cid:paraId="03CDD34D" w16cid:durableId="23031DA3"/>
  <w16cid:commentId w16cid:paraId="3CE53175" w16cid:durableId="230318EA"/>
  <w16cid:commentId w16cid:paraId="625DDCD8" w16cid:durableId="230318EB"/>
  <w16cid:commentId w16cid:paraId="3FD42046" w16cid:durableId="230318EC"/>
  <w16cid:commentId w16cid:paraId="7A8C8671" w16cid:durableId="23031F67"/>
  <w16cid:commentId w16cid:paraId="3DDE85EE" w16cid:durableId="230318ED"/>
  <w16cid:commentId w16cid:paraId="54EAF677" w16cid:durableId="23031EA6"/>
  <w16cid:commentId w16cid:paraId="5F19B96E" w16cid:durableId="23031E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69D87E" w14:textId="77777777" w:rsidR="005E7BB5" w:rsidRDefault="005E7BB5" w:rsidP="009409B4">
      <w:pPr>
        <w:spacing w:after="0" w:line="240" w:lineRule="auto"/>
      </w:pPr>
      <w:r>
        <w:separator/>
      </w:r>
    </w:p>
  </w:endnote>
  <w:endnote w:type="continuationSeparator" w:id="0">
    <w:p w14:paraId="3EE7DBC2" w14:textId="77777777" w:rsidR="005E7BB5" w:rsidRDefault="005E7BB5" w:rsidP="009409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ustomXmlInsRangeStart w:id="1084" w:author="Valentin Aleksandrov" w:date="2020-09-09T09:06:00Z"/>
  <w:sdt>
    <w:sdtPr>
      <w:id w:val="-1501503809"/>
      <w:docPartObj>
        <w:docPartGallery w:val="Page Numbers (Bottom of Page)"/>
        <w:docPartUnique/>
      </w:docPartObj>
    </w:sdtPr>
    <w:sdtEndPr>
      <w:rPr>
        <w:noProof/>
      </w:rPr>
    </w:sdtEndPr>
    <w:sdtContent>
      <w:customXmlInsRangeEnd w:id="1084"/>
      <w:p w14:paraId="202F7D23" w14:textId="33F18323" w:rsidR="009409B4" w:rsidRDefault="009409B4">
        <w:pPr>
          <w:pStyle w:val="Footer"/>
          <w:jc w:val="right"/>
          <w:rPr>
            <w:ins w:id="1085" w:author="Valentin Aleksandrov" w:date="2020-09-09T09:06:00Z"/>
          </w:rPr>
        </w:pPr>
        <w:ins w:id="1086" w:author="Valentin Aleksandrov" w:date="2020-09-09T09:06:00Z">
          <w:r>
            <w:fldChar w:fldCharType="begin"/>
          </w:r>
          <w:r>
            <w:instrText xml:space="preserve"> PAGE   \* MERGEFORMAT </w:instrText>
          </w:r>
          <w:r>
            <w:fldChar w:fldCharType="separate"/>
          </w:r>
          <w:r>
            <w:rPr>
              <w:noProof/>
            </w:rPr>
            <w:t>2</w:t>
          </w:r>
          <w:r>
            <w:rPr>
              <w:noProof/>
            </w:rPr>
            <w:fldChar w:fldCharType="end"/>
          </w:r>
        </w:ins>
      </w:p>
      <w:customXmlInsRangeStart w:id="1087" w:author="Valentin Aleksandrov" w:date="2020-09-09T09:06:00Z"/>
    </w:sdtContent>
  </w:sdt>
  <w:customXmlInsRangeEnd w:id="1087"/>
  <w:p w14:paraId="373956DC" w14:textId="77777777" w:rsidR="009409B4" w:rsidRDefault="009409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931390" w14:textId="77777777" w:rsidR="005E7BB5" w:rsidRDefault="005E7BB5" w:rsidP="009409B4">
      <w:pPr>
        <w:spacing w:after="0" w:line="240" w:lineRule="auto"/>
      </w:pPr>
      <w:r>
        <w:separator/>
      </w:r>
    </w:p>
  </w:footnote>
  <w:footnote w:type="continuationSeparator" w:id="0">
    <w:p w14:paraId="759836CF" w14:textId="77777777" w:rsidR="005E7BB5" w:rsidRDefault="005E7BB5" w:rsidP="009409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535F7B"/>
    <w:multiLevelType w:val="hybridMultilevel"/>
    <w:tmpl w:val="557E17C0"/>
    <w:lvl w:ilvl="0" w:tplc="9BA80D66">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EB620D"/>
    <w:multiLevelType w:val="hybridMultilevel"/>
    <w:tmpl w:val="947CB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F7B79"/>
    <w:multiLevelType w:val="hybridMultilevel"/>
    <w:tmpl w:val="4A10AD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F7432E"/>
    <w:multiLevelType w:val="hybridMultilevel"/>
    <w:tmpl w:val="CDC8F904"/>
    <w:lvl w:ilvl="0" w:tplc="297E115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657C0B"/>
    <w:multiLevelType w:val="hybridMultilevel"/>
    <w:tmpl w:val="2CE6EC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F843D0A"/>
    <w:multiLevelType w:val="hybridMultilevel"/>
    <w:tmpl w:val="49CA317E"/>
    <w:lvl w:ilvl="0" w:tplc="9BA80D66">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D624AD6"/>
    <w:multiLevelType w:val="hybridMultilevel"/>
    <w:tmpl w:val="9160B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6052D6"/>
    <w:multiLevelType w:val="hybridMultilevel"/>
    <w:tmpl w:val="67B87B6E"/>
    <w:lvl w:ilvl="0" w:tplc="297E1158">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7597DBF"/>
    <w:multiLevelType w:val="hybridMultilevel"/>
    <w:tmpl w:val="DD2C7B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BB7162A"/>
    <w:multiLevelType w:val="hybridMultilevel"/>
    <w:tmpl w:val="F97A4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845E8F"/>
    <w:multiLevelType w:val="hybridMultilevel"/>
    <w:tmpl w:val="DB32A6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96A3A62"/>
    <w:multiLevelType w:val="hybridMultilevel"/>
    <w:tmpl w:val="05362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86687B"/>
    <w:multiLevelType w:val="hybridMultilevel"/>
    <w:tmpl w:val="FCAC1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1377A2"/>
    <w:multiLevelType w:val="hybridMultilevel"/>
    <w:tmpl w:val="BF64F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C73191"/>
    <w:multiLevelType w:val="hybridMultilevel"/>
    <w:tmpl w:val="7AE407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E9263D4"/>
    <w:multiLevelType w:val="hybridMultilevel"/>
    <w:tmpl w:val="A5F4F04E"/>
    <w:lvl w:ilvl="0" w:tplc="0409000F">
      <w:start w:val="1"/>
      <w:numFmt w:val="decimal"/>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16" w15:restartNumberingAfterBreak="0">
    <w:nsid w:val="624D76A0"/>
    <w:multiLevelType w:val="hybridMultilevel"/>
    <w:tmpl w:val="6F18590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632A7CC1"/>
    <w:multiLevelType w:val="hybridMultilevel"/>
    <w:tmpl w:val="800E3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B6031B"/>
    <w:multiLevelType w:val="hybridMultilevel"/>
    <w:tmpl w:val="AA3C47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9FB6E59"/>
    <w:multiLevelType w:val="hybridMultilevel"/>
    <w:tmpl w:val="2398CE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B42A9"/>
    <w:multiLevelType w:val="hybridMultilevel"/>
    <w:tmpl w:val="363E6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2"/>
  </w:num>
  <w:num w:numId="4">
    <w:abstractNumId w:val="9"/>
  </w:num>
  <w:num w:numId="5">
    <w:abstractNumId w:val="16"/>
  </w:num>
  <w:num w:numId="6">
    <w:abstractNumId w:val="11"/>
  </w:num>
  <w:num w:numId="7">
    <w:abstractNumId w:val="20"/>
  </w:num>
  <w:num w:numId="8">
    <w:abstractNumId w:val="1"/>
  </w:num>
  <w:num w:numId="9">
    <w:abstractNumId w:val="19"/>
  </w:num>
  <w:num w:numId="10">
    <w:abstractNumId w:val="2"/>
  </w:num>
  <w:num w:numId="11">
    <w:abstractNumId w:val="6"/>
  </w:num>
  <w:num w:numId="12">
    <w:abstractNumId w:val="3"/>
  </w:num>
  <w:num w:numId="13">
    <w:abstractNumId w:val="7"/>
  </w:num>
  <w:num w:numId="14">
    <w:abstractNumId w:val="14"/>
  </w:num>
  <w:num w:numId="15">
    <w:abstractNumId w:val="4"/>
  </w:num>
  <w:num w:numId="16">
    <w:abstractNumId w:val="5"/>
  </w:num>
  <w:num w:numId="17">
    <w:abstractNumId w:val="0"/>
  </w:num>
  <w:num w:numId="18">
    <w:abstractNumId w:val="18"/>
  </w:num>
  <w:num w:numId="19">
    <w:abstractNumId w:val="17"/>
  </w:num>
  <w:num w:numId="20">
    <w:abstractNumId w:val="15"/>
  </w:num>
  <w:num w:numId="21">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Valentin Aleksandrov">
    <w15:presenceInfo w15:providerId="Windows Live" w15:userId="bc8404a6e4282840"/>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1339"/>
    <w:rsid w:val="00005328"/>
    <w:rsid w:val="000148D4"/>
    <w:rsid w:val="00020D1F"/>
    <w:rsid w:val="00032C89"/>
    <w:rsid w:val="00051F74"/>
    <w:rsid w:val="000764B7"/>
    <w:rsid w:val="0008318B"/>
    <w:rsid w:val="000A5898"/>
    <w:rsid w:val="000C6D30"/>
    <w:rsid w:val="00143396"/>
    <w:rsid w:val="001666CC"/>
    <w:rsid w:val="001A46E9"/>
    <w:rsid w:val="001B7FB2"/>
    <w:rsid w:val="001C3382"/>
    <w:rsid w:val="0020358B"/>
    <w:rsid w:val="00246F85"/>
    <w:rsid w:val="002C114E"/>
    <w:rsid w:val="002E5E05"/>
    <w:rsid w:val="002E6B35"/>
    <w:rsid w:val="00302B97"/>
    <w:rsid w:val="00303654"/>
    <w:rsid w:val="003400B5"/>
    <w:rsid w:val="00353D06"/>
    <w:rsid w:val="00377CBC"/>
    <w:rsid w:val="003A5551"/>
    <w:rsid w:val="003A5D80"/>
    <w:rsid w:val="003B3408"/>
    <w:rsid w:val="003D3336"/>
    <w:rsid w:val="003D58A8"/>
    <w:rsid w:val="00442260"/>
    <w:rsid w:val="004701ED"/>
    <w:rsid w:val="00481CD2"/>
    <w:rsid w:val="00482EB9"/>
    <w:rsid w:val="00485D57"/>
    <w:rsid w:val="0048676D"/>
    <w:rsid w:val="00486CAC"/>
    <w:rsid w:val="00491A46"/>
    <w:rsid w:val="004A7C80"/>
    <w:rsid w:val="004D350F"/>
    <w:rsid w:val="004D5956"/>
    <w:rsid w:val="004E054F"/>
    <w:rsid w:val="004F4F70"/>
    <w:rsid w:val="004F6E6E"/>
    <w:rsid w:val="00525947"/>
    <w:rsid w:val="005562C0"/>
    <w:rsid w:val="00564AA7"/>
    <w:rsid w:val="005665D0"/>
    <w:rsid w:val="00581D5F"/>
    <w:rsid w:val="005B1104"/>
    <w:rsid w:val="005B7BC5"/>
    <w:rsid w:val="005D2031"/>
    <w:rsid w:val="005D5A23"/>
    <w:rsid w:val="005E17E8"/>
    <w:rsid w:val="005E7BB5"/>
    <w:rsid w:val="005E7EB0"/>
    <w:rsid w:val="00660385"/>
    <w:rsid w:val="00663811"/>
    <w:rsid w:val="00682FBB"/>
    <w:rsid w:val="0068792F"/>
    <w:rsid w:val="006E2A1A"/>
    <w:rsid w:val="006E2CEA"/>
    <w:rsid w:val="00700C64"/>
    <w:rsid w:val="00702A81"/>
    <w:rsid w:val="0071459F"/>
    <w:rsid w:val="0073026C"/>
    <w:rsid w:val="007356B7"/>
    <w:rsid w:val="00761731"/>
    <w:rsid w:val="00766A3E"/>
    <w:rsid w:val="0077362B"/>
    <w:rsid w:val="007A3089"/>
    <w:rsid w:val="007A6A8A"/>
    <w:rsid w:val="007B3F14"/>
    <w:rsid w:val="007D635D"/>
    <w:rsid w:val="008222DE"/>
    <w:rsid w:val="0082647A"/>
    <w:rsid w:val="00827163"/>
    <w:rsid w:val="00867E31"/>
    <w:rsid w:val="00887BEE"/>
    <w:rsid w:val="008B63BC"/>
    <w:rsid w:val="00907A15"/>
    <w:rsid w:val="009118CB"/>
    <w:rsid w:val="009134E3"/>
    <w:rsid w:val="009409B4"/>
    <w:rsid w:val="0094267B"/>
    <w:rsid w:val="009679CD"/>
    <w:rsid w:val="00971B32"/>
    <w:rsid w:val="009778EF"/>
    <w:rsid w:val="00992738"/>
    <w:rsid w:val="009A0411"/>
    <w:rsid w:val="009B6558"/>
    <w:rsid w:val="009D416A"/>
    <w:rsid w:val="00A31608"/>
    <w:rsid w:val="00A53E7F"/>
    <w:rsid w:val="00A641F9"/>
    <w:rsid w:val="00A6613E"/>
    <w:rsid w:val="00A71B8E"/>
    <w:rsid w:val="00A77D5F"/>
    <w:rsid w:val="00AA0F55"/>
    <w:rsid w:val="00AB2540"/>
    <w:rsid w:val="00AB48D0"/>
    <w:rsid w:val="00AB7B4C"/>
    <w:rsid w:val="00AC386D"/>
    <w:rsid w:val="00AC5C7D"/>
    <w:rsid w:val="00AD25D3"/>
    <w:rsid w:val="00AF4A95"/>
    <w:rsid w:val="00B258EC"/>
    <w:rsid w:val="00B2626C"/>
    <w:rsid w:val="00B310F9"/>
    <w:rsid w:val="00B41339"/>
    <w:rsid w:val="00B42510"/>
    <w:rsid w:val="00B73A03"/>
    <w:rsid w:val="00B77C2C"/>
    <w:rsid w:val="00B77D98"/>
    <w:rsid w:val="00B90431"/>
    <w:rsid w:val="00BA5620"/>
    <w:rsid w:val="00BB63E5"/>
    <w:rsid w:val="00C16C54"/>
    <w:rsid w:val="00C338D6"/>
    <w:rsid w:val="00C44246"/>
    <w:rsid w:val="00C570BE"/>
    <w:rsid w:val="00C91ECB"/>
    <w:rsid w:val="00CA6653"/>
    <w:rsid w:val="00CB7C88"/>
    <w:rsid w:val="00CC22B3"/>
    <w:rsid w:val="00CD195F"/>
    <w:rsid w:val="00CF5B9B"/>
    <w:rsid w:val="00D03F55"/>
    <w:rsid w:val="00D4344E"/>
    <w:rsid w:val="00D63B15"/>
    <w:rsid w:val="00D73431"/>
    <w:rsid w:val="00D80A8E"/>
    <w:rsid w:val="00DB6F8C"/>
    <w:rsid w:val="00DC6AF3"/>
    <w:rsid w:val="00DD5050"/>
    <w:rsid w:val="00E2059E"/>
    <w:rsid w:val="00E25089"/>
    <w:rsid w:val="00E34ED1"/>
    <w:rsid w:val="00E35D1B"/>
    <w:rsid w:val="00E474ED"/>
    <w:rsid w:val="00E52A45"/>
    <w:rsid w:val="00E72B54"/>
    <w:rsid w:val="00E82CFF"/>
    <w:rsid w:val="00ED052B"/>
    <w:rsid w:val="00ED6834"/>
    <w:rsid w:val="00F02BDB"/>
    <w:rsid w:val="00F566FD"/>
    <w:rsid w:val="00F610AF"/>
    <w:rsid w:val="00F62443"/>
    <w:rsid w:val="00F7069C"/>
    <w:rsid w:val="00F96728"/>
    <w:rsid w:val="00FA3B10"/>
    <w:rsid w:val="00FD2B71"/>
    <w:rsid w:val="00FE3B78"/>
    <w:rsid w:val="00FE413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5F4190"/>
  <w15:chartTrackingRefBased/>
  <w15:docId w15:val="{1DBF5F39-AA4C-4AB5-943B-840A2CE03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6834"/>
    <w:rPr>
      <w:lang w:val="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A555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3A5551"/>
    <w:rPr>
      <w:rFonts w:ascii="Times New Roman" w:eastAsia="Times New Roman" w:hAnsi="Times New Roman" w:cs="Times New Roman"/>
      <w:sz w:val="24"/>
      <w:szCs w:val="24"/>
      <w:lang w:val="bg-BG"/>
    </w:rPr>
  </w:style>
  <w:style w:type="paragraph" w:styleId="Title">
    <w:name w:val="Title"/>
    <w:basedOn w:val="Normal"/>
    <w:link w:val="TitleChar"/>
    <w:uiPriority w:val="10"/>
    <w:qFormat/>
    <w:rsid w:val="003A5551"/>
    <w:pPr>
      <w:widowControl w:val="0"/>
      <w:autoSpaceDE w:val="0"/>
      <w:autoSpaceDN w:val="0"/>
      <w:spacing w:after="0" w:line="240" w:lineRule="auto"/>
      <w:ind w:left="234" w:right="332"/>
      <w:jc w:val="center"/>
    </w:pPr>
    <w:rPr>
      <w:rFonts w:ascii="Times New Roman" w:eastAsia="Times New Roman" w:hAnsi="Times New Roman" w:cs="Times New Roman"/>
      <w:b/>
      <w:bCs/>
      <w:sz w:val="36"/>
      <w:szCs w:val="36"/>
    </w:rPr>
  </w:style>
  <w:style w:type="character" w:customStyle="1" w:styleId="TitleChar">
    <w:name w:val="Title Char"/>
    <w:basedOn w:val="DefaultParagraphFont"/>
    <w:link w:val="Title"/>
    <w:uiPriority w:val="10"/>
    <w:rsid w:val="003A5551"/>
    <w:rPr>
      <w:rFonts w:ascii="Times New Roman" w:eastAsia="Times New Roman" w:hAnsi="Times New Roman" w:cs="Times New Roman"/>
      <w:b/>
      <w:bCs/>
      <w:sz w:val="36"/>
      <w:szCs w:val="36"/>
      <w:lang w:val="bg-BG"/>
    </w:rPr>
  </w:style>
  <w:style w:type="paragraph" w:styleId="ListParagraph">
    <w:name w:val="List Paragraph"/>
    <w:basedOn w:val="Normal"/>
    <w:uiPriority w:val="34"/>
    <w:qFormat/>
    <w:rsid w:val="00AB2540"/>
    <w:pPr>
      <w:ind w:left="720"/>
      <w:contextualSpacing/>
    </w:pPr>
  </w:style>
  <w:style w:type="character" w:styleId="Hyperlink">
    <w:name w:val="Hyperlink"/>
    <w:basedOn w:val="DefaultParagraphFont"/>
    <w:uiPriority w:val="99"/>
    <w:unhideWhenUsed/>
    <w:rsid w:val="004A7C80"/>
    <w:rPr>
      <w:color w:val="0563C1" w:themeColor="hyperlink"/>
      <w:u w:val="single"/>
    </w:rPr>
  </w:style>
  <w:style w:type="character" w:customStyle="1" w:styleId="UnresolvedMention1">
    <w:name w:val="Unresolved Mention1"/>
    <w:basedOn w:val="DefaultParagraphFont"/>
    <w:uiPriority w:val="99"/>
    <w:semiHidden/>
    <w:unhideWhenUsed/>
    <w:rsid w:val="004A7C80"/>
    <w:rPr>
      <w:color w:val="605E5C"/>
      <w:shd w:val="clear" w:color="auto" w:fill="E1DFDD"/>
    </w:rPr>
  </w:style>
  <w:style w:type="character" w:styleId="FollowedHyperlink">
    <w:name w:val="FollowedHyperlink"/>
    <w:basedOn w:val="DefaultParagraphFont"/>
    <w:uiPriority w:val="99"/>
    <w:semiHidden/>
    <w:unhideWhenUsed/>
    <w:rsid w:val="007356B7"/>
    <w:rPr>
      <w:color w:val="954F72" w:themeColor="followedHyperlink"/>
      <w:u w:val="single"/>
    </w:rPr>
  </w:style>
  <w:style w:type="table" w:styleId="TableGrid">
    <w:name w:val="Table Grid"/>
    <w:basedOn w:val="TableNormal"/>
    <w:uiPriority w:val="39"/>
    <w:rsid w:val="00971B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D350F"/>
    <w:rPr>
      <w:sz w:val="16"/>
      <w:szCs w:val="16"/>
    </w:rPr>
  </w:style>
  <w:style w:type="paragraph" w:styleId="CommentText">
    <w:name w:val="annotation text"/>
    <w:basedOn w:val="Normal"/>
    <w:link w:val="CommentTextChar"/>
    <w:uiPriority w:val="99"/>
    <w:semiHidden/>
    <w:unhideWhenUsed/>
    <w:rsid w:val="004D350F"/>
    <w:pPr>
      <w:spacing w:line="240" w:lineRule="auto"/>
    </w:pPr>
    <w:rPr>
      <w:sz w:val="20"/>
      <w:szCs w:val="20"/>
    </w:rPr>
  </w:style>
  <w:style w:type="character" w:customStyle="1" w:styleId="CommentTextChar">
    <w:name w:val="Comment Text Char"/>
    <w:basedOn w:val="DefaultParagraphFont"/>
    <w:link w:val="CommentText"/>
    <w:uiPriority w:val="99"/>
    <w:semiHidden/>
    <w:rsid w:val="004D350F"/>
    <w:rPr>
      <w:sz w:val="20"/>
      <w:szCs w:val="20"/>
      <w:lang w:val="bg-BG"/>
    </w:rPr>
  </w:style>
  <w:style w:type="paragraph" w:styleId="CommentSubject">
    <w:name w:val="annotation subject"/>
    <w:basedOn w:val="CommentText"/>
    <w:next w:val="CommentText"/>
    <w:link w:val="CommentSubjectChar"/>
    <w:uiPriority w:val="99"/>
    <w:semiHidden/>
    <w:unhideWhenUsed/>
    <w:rsid w:val="004D350F"/>
    <w:rPr>
      <w:b/>
      <w:bCs/>
    </w:rPr>
  </w:style>
  <w:style w:type="character" w:customStyle="1" w:styleId="CommentSubjectChar">
    <w:name w:val="Comment Subject Char"/>
    <w:basedOn w:val="CommentTextChar"/>
    <w:link w:val="CommentSubject"/>
    <w:uiPriority w:val="99"/>
    <w:semiHidden/>
    <w:rsid w:val="004D350F"/>
    <w:rPr>
      <w:b/>
      <w:bCs/>
      <w:sz w:val="20"/>
      <w:szCs w:val="20"/>
      <w:lang w:val="bg-BG"/>
    </w:rPr>
  </w:style>
  <w:style w:type="paragraph" w:styleId="BalloonText">
    <w:name w:val="Balloon Text"/>
    <w:basedOn w:val="Normal"/>
    <w:link w:val="BalloonTextChar"/>
    <w:uiPriority w:val="99"/>
    <w:semiHidden/>
    <w:unhideWhenUsed/>
    <w:rsid w:val="004D35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350F"/>
    <w:rPr>
      <w:rFonts w:ascii="Segoe UI" w:hAnsi="Segoe UI" w:cs="Segoe UI"/>
      <w:sz w:val="18"/>
      <w:szCs w:val="18"/>
      <w:lang w:val="bg-BG"/>
    </w:rPr>
  </w:style>
  <w:style w:type="paragraph" w:styleId="Header">
    <w:name w:val="header"/>
    <w:basedOn w:val="Normal"/>
    <w:link w:val="HeaderChar"/>
    <w:uiPriority w:val="99"/>
    <w:unhideWhenUsed/>
    <w:rsid w:val="009409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09B4"/>
    <w:rPr>
      <w:lang w:val="bg-BG"/>
    </w:rPr>
  </w:style>
  <w:style w:type="paragraph" w:styleId="Footer">
    <w:name w:val="footer"/>
    <w:basedOn w:val="Normal"/>
    <w:link w:val="FooterChar"/>
    <w:uiPriority w:val="99"/>
    <w:unhideWhenUsed/>
    <w:rsid w:val="009409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09B4"/>
    <w:rPr>
      <w:lang w:val="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github.com/ValkaHonda/musician-guide-tool" TargetMode="External"/><Relationship Id="rId68" Type="http://schemas.openxmlformats.org/officeDocument/2006/relationships/image" Target="media/image50.png"/><Relationship Id="rId16" Type="http://schemas.openxmlformats.org/officeDocument/2006/relationships/image" Target="media/image6.jpeg"/><Relationship Id="rId11" Type="http://schemas.microsoft.com/office/2016/09/relationships/commentsIds" Target="commentsId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www.az-jenata.bg/a/8-svobodno-vreme/18320-vazdeistvieto-na-muzikata-varhu-dushata-i-saznanieto-ni/" TargetMode="External"/><Relationship Id="rId74" Type="http://schemas.openxmlformats.org/officeDocument/2006/relationships/image" Target="media/image56.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www.pastemagazine.com/tech/apps/learn-a-new-musical-instrument-with-these-10-great/"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bg.wikipedia.org/wiki/HTML" TargetMode="External"/><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54.png"/><Relationship Id="rId80" Type="http://schemas.microsoft.com/office/2011/relationships/people" Target="people.xml"/><Relationship Id="rId3" Type="http://schemas.openxmlformats.org/officeDocument/2006/relationships/settings" Target="settings.xml"/><Relationship Id="rId12" Type="http://schemas.microsoft.com/office/2018/08/relationships/commentsExtensible" Target="commentsExtensible.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nafme.org/wp-content/files/2015/12/6-WhyDoHumansValueMusic-by-Bennett-Reimer.pdf" TargetMode="External"/><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apps.apple.com/us/app/perfect-ear-ear-trainer/id1440768353" TargetMode="External"/><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expressjs.com/" TargetMode="External"/><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skif.bg/index.php/edno-kam-edno/5092-pyootr-chaikovski-krasotata-v-muzikata-e-v-prostotata-i-estestvenostta" TargetMode="External"/><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58.png"/><Relationship Id="rId7" Type="http://schemas.openxmlformats.org/officeDocument/2006/relationships/image" Target="media/image1.png"/><Relationship Id="rId71" Type="http://schemas.openxmlformats.org/officeDocument/2006/relationships/image" Target="media/image53.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51</Pages>
  <Words>5791</Words>
  <Characters>33013</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 Aleksandrov</dc:creator>
  <cp:keywords/>
  <dc:description/>
  <cp:lastModifiedBy>Valentin Aleksandrov</cp:lastModifiedBy>
  <cp:revision>2</cp:revision>
  <dcterms:created xsi:type="dcterms:W3CDTF">2020-09-09T07:39:00Z</dcterms:created>
  <dcterms:modified xsi:type="dcterms:W3CDTF">2020-09-09T07:39:00Z</dcterms:modified>
</cp:coreProperties>
</file>